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83A8CA" w14:textId="77777777" w:rsidR="00680FE5" w:rsidRPr="00613622" w:rsidRDefault="00680FE5" w:rsidP="00680FE5">
      <w:pPr>
        <w:ind w:left="540"/>
        <w:rPr>
          <w:sz w:val="22"/>
          <w:szCs w:val="22"/>
          <w:lang w:eastAsia="zh-CN"/>
        </w:rPr>
      </w:pPr>
    </w:p>
    <w:p w14:paraId="1AEF04C2" w14:textId="77777777" w:rsidR="00EE1EB8" w:rsidRPr="00613622" w:rsidRDefault="00EE1EB8" w:rsidP="00EE1EB8">
      <w:pPr>
        <w:pStyle w:val="Title"/>
        <w:rPr>
          <w:sz w:val="180"/>
          <w:szCs w:val="180"/>
          <w:lang w:eastAsia="zh-CN"/>
        </w:rPr>
      </w:pPr>
    </w:p>
    <w:p w14:paraId="5E9642DE" w14:textId="77777777" w:rsidR="00EE1EB8" w:rsidRPr="00613622" w:rsidRDefault="00EE1EB8" w:rsidP="00EE1EB8">
      <w:pPr>
        <w:pStyle w:val="Title"/>
      </w:pPr>
    </w:p>
    <w:p w14:paraId="459027EC" w14:textId="77777777" w:rsidR="00847E96" w:rsidRDefault="00EC02B6" w:rsidP="00EE1EB8">
      <w:pPr>
        <w:pStyle w:val="Title"/>
        <w:rPr>
          <w:lang w:eastAsia="zh-CN"/>
        </w:rPr>
      </w:pPr>
      <w:r>
        <w:t>HCP-Y</w:t>
      </w:r>
      <w:r>
        <w:rPr>
          <w:rFonts w:hint="eastAsia"/>
          <w:lang w:eastAsia="zh-CN"/>
        </w:rPr>
        <w:t>iGu</w:t>
      </w:r>
    </w:p>
    <w:p w14:paraId="46586A71" w14:textId="77777777" w:rsidR="00EE1EB8" w:rsidRPr="00613622" w:rsidRDefault="00EE1EB8" w:rsidP="00EE1EB8">
      <w:pPr>
        <w:pStyle w:val="Title"/>
      </w:pPr>
      <w:r w:rsidRPr="00613622">
        <w:t>Project</w:t>
      </w:r>
      <w:r w:rsidRPr="00613622">
        <w:rPr>
          <w:lang w:eastAsia="zh-CN"/>
        </w:rPr>
        <w:t xml:space="preserve"> </w:t>
      </w:r>
      <w:r w:rsidRPr="00613622">
        <w:t>Architecture and Design Specification</w:t>
      </w:r>
    </w:p>
    <w:p w14:paraId="48F8457F" w14:textId="77777777" w:rsidR="00EE1EB8" w:rsidRPr="00613622" w:rsidRDefault="00EE1EB8" w:rsidP="00EE1EB8">
      <w:pPr>
        <w:pStyle w:val="Title"/>
        <w:rPr>
          <w:lang w:eastAsia="zh-CN"/>
        </w:rPr>
      </w:pPr>
    </w:p>
    <w:p w14:paraId="778EE7CF" w14:textId="77777777" w:rsidR="00EE1EB8" w:rsidRPr="00613622" w:rsidRDefault="00EE1EB8" w:rsidP="00EE1EB8">
      <w:pPr>
        <w:pStyle w:val="Subtitle"/>
        <w:spacing w:after="0"/>
        <w:rPr>
          <w:lang w:eastAsia="zh-CN"/>
        </w:rPr>
      </w:pPr>
      <w:r w:rsidRPr="00613622">
        <w:t>Author:</w:t>
      </w:r>
    </w:p>
    <w:p w14:paraId="405FE5C3" w14:textId="77777777" w:rsidR="00EE1EB8" w:rsidRPr="00613622" w:rsidRDefault="00CE4D46" w:rsidP="00EE1EB8">
      <w:pPr>
        <w:pStyle w:val="Subtitle"/>
        <w:spacing w:after="0"/>
        <w:rPr>
          <w:lang w:eastAsia="zh-CN"/>
        </w:rPr>
      </w:pPr>
      <w:r>
        <w:rPr>
          <w:lang w:eastAsia="zh-CN"/>
        </w:rPr>
        <w:t>Yao Yueyue</w:t>
      </w:r>
    </w:p>
    <w:p w14:paraId="39FE4388" w14:textId="77777777" w:rsidR="00EE1EB8" w:rsidRPr="00613622" w:rsidRDefault="00EE1EB8" w:rsidP="00EE1EB8">
      <w:pPr>
        <w:pStyle w:val="Subtitle"/>
        <w:rPr>
          <w:sz w:val="28"/>
          <w:szCs w:val="28"/>
        </w:rPr>
      </w:pPr>
    </w:p>
    <w:p w14:paraId="6A717C24" w14:textId="77777777" w:rsidR="00EE1EB8" w:rsidRPr="00613622" w:rsidRDefault="00EE1EB8" w:rsidP="00EE1EB8">
      <w:pPr>
        <w:pStyle w:val="Subtitle"/>
        <w:rPr>
          <w:sz w:val="28"/>
          <w:szCs w:val="28"/>
        </w:rPr>
      </w:pPr>
    </w:p>
    <w:p w14:paraId="1EB452B6" w14:textId="77777777" w:rsidR="00EE1EB8" w:rsidRPr="00613622" w:rsidRDefault="00EE1EB8" w:rsidP="007317B9">
      <w:pPr>
        <w:pStyle w:val="BodyText1"/>
      </w:pPr>
      <w:r w:rsidRPr="00613622">
        <w:br w:type="page"/>
      </w:r>
    </w:p>
    <w:p w14:paraId="06D5DD99" w14:textId="77777777" w:rsidR="00680FE5" w:rsidRPr="00613622" w:rsidRDefault="00680FE5" w:rsidP="00680FE5">
      <w:pPr>
        <w:pStyle w:val="Title14pts"/>
        <w:rPr>
          <w:rFonts w:hint="eastAsia"/>
          <w:u w:val="single"/>
        </w:rPr>
      </w:pPr>
      <w:r w:rsidRPr="00613622">
        <w:rPr>
          <w:u w:val="single"/>
        </w:rPr>
        <w:lastRenderedPageBreak/>
        <w:t>Approvals</w:t>
      </w:r>
    </w:p>
    <w:p w14:paraId="55A2E303" w14:textId="77777777" w:rsidR="00680FE5" w:rsidRPr="00613622" w:rsidRDefault="00680FE5" w:rsidP="00680FE5">
      <w:pPr>
        <w:ind w:left="540"/>
        <w:rPr>
          <w:sz w:val="22"/>
          <w:szCs w:val="22"/>
        </w:rPr>
      </w:pPr>
    </w:p>
    <w:tbl>
      <w:tblPr>
        <w:tblStyle w:val="TableGrid"/>
        <w:tblW w:w="7668" w:type="dxa"/>
        <w:tblInd w:w="540" w:type="dxa"/>
        <w:tblLook w:val="04A0" w:firstRow="1" w:lastRow="0" w:firstColumn="1" w:lastColumn="0" w:noHBand="0" w:noVBand="1"/>
      </w:tblPr>
      <w:tblGrid>
        <w:gridCol w:w="2275"/>
        <w:gridCol w:w="2783"/>
        <w:gridCol w:w="2610"/>
      </w:tblGrid>
      <w:tr w:rsidR="00EE1EB8" w:rsidRPr="00613622" w14:paraId="58D25942" w14:textId="77777777" w:rsidTr="008079D2">
        <w:trPr>
          <w:trHeight w:val="331"/>
        </w:trPr>
        <w:tc>
          <w:tcPr>
            <w:tcW w:w="2275" w:type="dxa"/>
            <w:shd w:val="clear" w:color="auto" w:fill="D9D9D9" w:themeFill="background1" w:themeFillShade="D9"/>
            <w:vAlign w:val="center"/>
          </w:tcPr>
          <w:p w14:paraId="64EBDF47" w14:textId="77777777" w:rsidR="00EE1EB8" w:rsidRPr="00613622" w:rsidRDefault="00EE1EB8" w:rsidP="008079D2">
            <w:pPr>
              <w:jc w:val="center"/>
              <w:rPr>
                <w:sz w:val="20"/>
              </w:rPr>
            </w:pPr>
            <w:r w:rsidRPr="00613622">
              <w:rPr>
                <w:b/>
                <w:sz w:val="20"/>
              </w:rPr>
              <w:t>Signature Role</w:t>
            </w:r>
          </w:p>
        </w:tc>
        <w:tc>
          <w:tcPr>
            <w:tcW w:w="2783" w:type="dxa"/>
            <w:shd w:val="clear" w:color="auto" w:fill="D9D9D9" w:themeFill="background1" w:themeFillShade="D9"/>
            <w:vAlign w:val="center"/>
          </w:tcPr>
          <w:p w14:paraId="47E183EE" w14:textId="77777777" w:rsidR="00EE1EB8" w:rsidRPr="00613622" w:rsidRDefault="00EE1EB8" w:rsidP="008079D2">
            <w:pPr>
              <w:jc w:val="center"/>
              <w:rPr>
                <w:sz w:val="20"/>
              </w:rPr>
            </w:pPr>
            <w:r w:rsidRPr="00613622">
              <w:rPr>
                <w:b/>
                <w:sz w:val="20"/>
              </w:rPr>
              <w:t>Signature</w:t>
            </w:r>
          </w:p>
        </w:tc>
        <w:tc>
          <w:tcPr>
            <w:tcW w:w="2610" w:type="dxa"/>
            <w:shd w:val="clear" w:color="auto" w:fill="D9D9D9" w:themeFill="background1" w:themeFillShade="D9"/>
            <w:vAlign w:val="center"/>
          </w:tcPr>
          <w:p w14:paraId="318F12D6" w14:textId="77777777" w:rsidR="00EE1EB8" w:rsidRPr="00613622" w:rsidRDefault="00EE1EB8" w:rsidP="008079D2">
            <w:pPr>
              <w:jc w:val="center"/>
              <w:rPr>
                <w:sz w:val="20"/>
              </w:rPr>
            </w:pPr>
            <w:r w:rsidRPr="00613622">
              <w:rPr>
                <w:b/>
                <w:sz w:val="20"/>
              </w:rPr>
              <w:t>Meaning of Signing</w:t>
            </w:r>
          </w:p>
        </w:tc>
      </w:tr>
      <w:tr w:rsidR="00EE1EB8" w:rsidRPr="00613622" w14:paraId="7D173EDC" w14:textId="77777777" w:rsidTr="008079D2">
        <w:trPr>
          <w:trHeight w:val="350"/>
        </w:trPr>
        <w:tc>
          <w:tcPr>
            <w:tcW w:w="2275" w:type="dxa"/>
            <w:vAlign w:val="center"/>
          </w:tcPr>
          <w:p w14:paraId="18B717B0" w14:textId="77777777" w:rsidR="00EE1EB8" w:rsidRPr="00613622" w:rsidRDefault="00EE1EB8" w:rsidP="008079D2">
            <w:pPr>
              <w:rPr>
                <w:sz w:val="20"/>
              </w:rPr>
            </w:pPr>
            <w:r w:rsidRPr="00613622">
              <w:rPr>
                <w:b/>
                <w:sz w:val="20"/>
              </w:rPr>
              <w:t>Business Unit</w:t>
            </w:r>
          </w:p>
        </w:tc>
        <w:tc>
          <w:tcPr>
            <w:tcW w:w="2783" w:type="dxa"/>
          </w:tcPr>
          <w:p w14:paraId="43148531" w14:textId="77777777" w:rsidR="00EE1EB8" w:rsidRPr="00613622" w:rsidRDefault="00EE1EB8" w:rsidP="00847E96">
            <w:pPr>
              <w:rPr>
                <w:sz w:val="20"/>
                <w:lang w:eastAsia="zh-CN"/>
              </w:rPr>
            </w:pPr>
          </w:p>
        </w:tc>
        <w:tc>
          <w:tcPr>
            <w:tcW w:w="2610" w:type="dxa"/>
          </w:tcPr>
          <w:p w14:paraId="054682DE" w14:textId="77777777" w:rsidR="00EE1EB8" w:rsidRPr="00613622" w:rsidRDefault="00EE1EB8" w:rsidP="008079D2">
            <w:pPr>
              <w:rPr>
                <w:sz w:val="20"/>
                <w:lang w:eastAsia="zh-CN"/>
              </w:rPr>
            </w:pPr>
            <w:r w:rsidRPr="00613622">
              <w:rPr>
                <w:sz w:val="20"/>
                <w:lang w:eastAsia="zh-CN"/>
              </w:rPr>
              <w:t>Business</w:t>
            </w:r>
            <w:r w:rsidRPr="00613622">
              <w:rPr>
                <w:rFonts w:hint="eastAsia"/>
                <w:sz w:val="20"/>
                <w:lang w:eastAsia="zh-CN"/>
              </w:rPr>
              <w:t xml:space="preserve"> Approval</w:t>
            </w:r>
          </w:p>
        </w:tc>
      </w:tr>
      <w:tr w:rsidR="00EE1EB8" w:rsidRPr="00613622" w14:paraId="5040FF7F" w14:textId="77777777" w:rsidTr="008079D2">
        <w:trPr>
          <w:trHeight w:val="350"/>
        </w:trPr>
        <w:tc>
          <w:tcPr>
            <w:tcW w:w="2275" w:type="dxa"/>
            <w:vAlign w:val="center"/>
          </w:tcPr>
          <w:p w14:paraId="7FD3714F" w14:textId="77777777" w:rsidR="00EE1EB8" w:rsidRPr="00613622" w:rsidRDefault="00EE1EB8" w:rsidP="008079D2">
            <w:pPr>
              <w:rPr>
                <w:sz w:val="20"/>
              </w:rPr>
            </w:pPr>
            <w:r w:rsidRPr="00613622">
              <w:rPr>
                <w:b/>
                <w:sz w:val="20"/>
              </w:rPr>
              <w:t>BT RM&amp;C</w:t>
            </w:r>
          </w:p>
        </w:tc>
        <w:tc>
          <w:tcPr>
            <w:tcW w:w="2783" w:type="dxa"/>
          </w:tcPr>
          <w:p w14:paraId="6DAED969" w14:textId="77777777" w:rsidR="00EE1EB8" w:rsidRPr="00613622" w:rsidRDefault="00EE1EB8" w:rsidP="008079D2">
            <w:pPr>
              <w:rPr>
                <w:sz w:val="20"/>
                <w:lang w:eastAsia="zh-CN"/>
              </w:rPr>
            </w:pPr>
          </w:p>
        </w:tc>
        <w:tc>
          <w:tcPr>
            <w:tcW w:w="2610" w:type="dxa"/>
          </w:tcPr>
          <w:p w14:paraId="67D778C5" w14:textId="77777777" w:rsidR="00EE1EB8" w:rsidRPr="00613622" w:rsidRDefault="00EE1EB8" w:rsidP="008079D2">
            <w:pPr>
              <w:rPr>
                <w:sz w:val="20"/>
                <w:lang w:eastAsia="zh-CN"/>
              </w:rPr>
            </w:pPr>
            <w:r w:rsidRPr="00613622">
              <w:rPr>
                <w:sz w:val="20"/>
              </w:rPr>
              <w:t>BT RM&amp;C</w:t>
            </w:r>
            <w:r w:rsidRPr="00613622">
              <w:rPr>
                <w:rFonts w:hint="eastAsia"/>
                <w:sz w:val="20"/>
                <w:lang w:eastAsia="zh-CN"/>
              </w:rPr>
              <w:t xml:space="preserve"> Approval</w:t>
            </w:r>
          </w:p>
        </w:tc>
      </w:tr>
      <w:tr w:rsidR="00EE1EB8" w:rsidRPr="00613622" w14:paraId="75C3FE74" w14:textId="77777777" w:rsidTr="008079D2">
        <w:trPr>
          <w:trHeight w:val="350"/>
        </w:trPr>
        <w:tc>
          <w:tcPr>
            <w:tcW w:w="2275" w:type="dxa"/>
            <w:vAlign w:val="center"/>
          </w:tcPr>
          <w:p w14:paraId="6896947C" w14:textId="77777777" w:rsidR="00EE1EB8" w:rsidRPr="00613622" w:rsidRDefault="00EE1EB8" w:rsidP="008079D2">
            <w:pPr>
              <w:rPr>
                <w:sz w:val="20"/>
              </w:rPr>
            </w:pPr>
            <w:r w:rsidRPr="00613622">
              <w:rPr>
                <w:b/>
                <w:sz w:val="20"/>
              </w:rPr>
              <w:t>Technical Unit</w:t>
            </w:r>
          </w:p>
        </w:tc>
        <w:tc>
          <w:tcPr>
            <w:tcW w:w="2783" w:type="dxa"/>
          </w:tcPr>
          <w:p w14:paraId="73CB41B8" w14:textId="77777777" w:rsidR="00EE1EB8" w:rsidRPr="00613622" w:rsidRDefault="00EE1EB8" w:rsidP="008079D2">
            <w:pPr>
              <w:rPr>
                <w:sz w:val="20"/>
                <w:lang w:eastAsia="zh-CN"/>
              </w:rPr>
            </w:pPr>
          </w:p>
        </w:tc>
        <w:tc>
          <w:tcPr>
            <w:tcW w:w="2610" w:type="dxa"/>
          </w:tcPr>
          <w:p w14:paraId="57A52687" w14:textId="77777777" w:rsidR="00EE1EB8" w:rsidRPr="00613622" w:rsidRDefault="00EE1EB8" w:rsidP="008079D2">
            <w:pPr>
              <w:rPr>
                <w:sz w:val="20"/>
                <w:lang w:eastAsia="zh-CN"/>
              </w:rPr>
            </w:pPr>
            <w:r w:rsidRPr="00613622">
              <w:rPr>
                <w:sz w:val="20"/>
              </w:rPr>
              <w:t xml:space="preserve">Technical </w:t>
            </w:r>
            <w:r w:rsidRPr="00613622">
              <w:rPr>
                <w:rFonts w:hint="eastAsia"/>
                <w:sz w:val="20"/>
                <w:lang w:eastAsia="zh-CN"/>
              </w:rPr>
              <w:t xml:space="preserve">  Approval</w:t>
            </w:r>
          </w:p>
        </w:tc>
      </w:tr>
    </w:tbl>
    <w:p w14:paraId="7B059A2E" w14:textId="77777777" w:rsidR="00680FE5" w:rsidRPr="00613622" w:rsidRDefault="00680FE5" w:rsidP="00680FE5">
      <w:pPr>
        <w:ind w:left="540"/>
        <w:rPr>
          <w:sz w:val="22"/>
          <w:szCs w:val="22"/>
        </w:rPr>
      </w:pPr>
    </w:p>
    <w:p w14:paraId="20F8C23C" w14:textId="77777777" w:rsidR="00EE1EB8" w:rsidRPr="00613622" w:rsidRDefault="00EE1EB8" w:rsidP="00CE41CD">
      <w:pPr>
        <w:pStyle w:val="TOCHeading"/>
        <w:spacing w:before="0" w:line="360" w:lineRule="auto"/>
        <w:rPr>
          <w:color w:val="auto"/>
          <w:lang w:eastAsia="zh-CN"/>
        </w:rPr>
      </w:pPr>
    </w:p>
    <w:p w14:paraId="02404474" w14:textId="77777777" w:rsidR="00AD673C" w:rsidRPr="00613622" w:rsidRDefault="00AD673C" w:rsidP="00AD673C">
      <w:pPr>
        <w:pStyle w:val="TOC1"/>
        <w:jc w:val="center"/>
        <w:rPr>
          <w:b/>
          <w:sz w:val="28"/>
          <w:szCs w:val="28"/>
          <w:lang w:eastAsia="zh-CN"/>
        </w:rPr>
      </w:pPr>
      <w:r w:rsidRPr="00613622">
        <w:rPr>
          <w:b/>
          <w:sz w:val="28"/>
          <w:szCs w:val="28"/>
        </w:rPr>
        <w:t>Table of Contents</w:t>
      </w:r>
    </w:p>
    <w:p w14:paraId="768EC2A5" w14:textId="77777777" w:rsidR="00AD673C" w:rsidRPr="00613622" w:rsidRDefault="00AD673C" w:rsidP="00AD673C">
      <w:pPr>
        <w:rPr>
          <w:lang w:eastAsia="zh-CN"/>
        </w:rPr>
      </w:pPr>
    </w:p>
    <w:p w14:paraId="5DCE3019" w14:textId="77777777" w:rsidR="006F1411" w:rsidRDefault="00633081">
      <w:pPr>
        <w:pStyle w:val="TOC1"/>
        <w:rPr>
          <w:rFonts w:asciiTheme="minorHAnsi" w:hAnsiTheme="minorHAnsi" w:cstheme="minorBidi"/>
          <w:caps w:val="0"/>
          <w:szCs w:val="22"/>
          <w:lang w:eastAsia="zh-CN"/>
        </w:rPr>
      </w:pPr>
      <w:r w:rsidRPr="00613622">
        <w:fldChar w:fldCharType="begin"/>
      </w:r>
      <w:r w:rsidR="00AC0C7F" w:rsidRPr="00613622">
        <w:instrText xml:space="preserve"> TOC \o \u </w:instrText>
      </w:r>
      <w:r w:rsidRPr="00613622">
        <w:fldChar w:fldCharType="separate"/>
      </w:r>
      <w:r w:rsidR="006F1411">
        <w:t>1</w:t>
      </w:r>
      <w:r w:rsidR="006F1411">
        <w:rPr>
          <w:rFonts w:asciiTheme="minorHAnsi" w:hAnsiTheme="minorHAnsi" w:cstheme="minorBidi"/>
          <w:caps w:val="0"/>
          <w:szCs w:val="22"/>
          <w:lang w:eastAsia="zh-CN"/>
        </w:rPr>
        <w:tab/>
      </w:r>
      <w:r w:rsidR="006F1411">
        <w:t>Purpose</w:t>
      </w:r>
      <w:r w:rsidR="006F1411">
        <w:tab/>
      </w:r>
      <w:r w:rsidR="006F1411">
        <w:fldChar w:fldCharType="begin"/>
      </w:r>
      <w:r w:rsidR="006F1411">
        <w:instrText xml:space="preserve"> PAGEREF _Toc497989200 \h </w:instrText>
      </w:r>
      <w:r w:rsidR="006F1411">
        <w:fldChar w:fldCharType="separate"/>
      </w:r>
      <w:r w:rsidR="006F1411">
        <w:t>6</w:t>
      </w:r>
      <w:r w:rsidR="006F1411">
        <w:fldChar w:fldCharType="end"/>
      </w:r>
    </w:p>
    <w:p w14:paraId="4A181F19" w14:textId="77777777" w:rsidR="006F1411" w:rsidRDefault="006F1411">
      <w:pPr>
        <w:pStyle w:val="TOC1"/>
        <w:rPr>
          <w:rFonts w:asciiTheme="minorHAnsi" w:hAnsiTheme="minorHAnsi" w:cstheme="minorBidi"/>
          <w:caps w:val="0"/>
          <w:szCs w:val="22"/>
          <w:lang w:eastAsia="zh-CN"/>
        </w:rPr>
      </w:pPr>
      <w:r w:rsidRPr="008208C6">
        <w:t>2</w:t>
      </w:r>
      <w:r>
        <w:rPr>
          <w:rFonts w:asciiTheme="minorHAnsi" w:hAnsiTheme="minorHAnsi" w:cstheme="minorBidi"/>
          <w:caps w:val="0"/>
          <w:szCs w:val="22"/>
          <w:lang w:eastAsia="zh-CN"/>
        </w:rPr>
        <w:tab/>
      </w:r>
      <w:r w:rsidRPr="008208C6">
        <w:t>PROJECT Scope</w:t>
      </w:r>
      <w:r>
        <w:tab/>
      </w:r>
      <w:r>
        <w:fldChar w:fldCharType="begin"/>
      </w:r>
      <w:r>
        <w:instrText xml:space="preserve"> PAGEREF _Toc497989201 \h </w:instrText>
      </w:r>
      <w:r>
        <w:fldChar w:fldCharType="separate"/>
      </w:r>
      <w:r>
        <w:t>6</w:t>
      </w:r>
      <w:r>
        <w:fldChar w:fldCharType="end"/>
      </w:r>
    </w:p>
    <w:p w14:paraId="1A6DF121" w14:textId="77777777" w:rsidR="006F1411" w:rsidRDefault="006F1411">
      <w:pPr>
        <w:pStyle w:val="TOC4"/>
        <w:tabs>
          <w:tab w:val="right" w:leader="dot" w:pos="13229"/>
        </w:tabs>
        <w:rPr>
          <w:rFonts w:asciiTheme="minorHAnsi" w:hAnsiTheme="minorHAnsi" w:cstheme="minorBidi"/>
          <w:noProof/>
          <w:sz w:val="22"/>
          <w:szCs w:val="22"/>
          <w:lang w:eastAsia="zh-CN"/>
        </w:rPr>
      </w:pPr>
      <w:r w:rsidRPr="008208C6">
        <w:rPr>
          <w:rFonts w:asciiTheme="minorEastAsia" w:hAnsiTheme="minorEastAsia" w:hint="eastAsia"/>
          <w:noProof/>
          <w:lang w:eastAsia="zh-CN"/>
        </w:rPr>
        <w:t>统计用户行为，调用谷歌分析和百度分析（微信端）</w:t>
      </w:r>
      <w:r>
        <w:rPr>
          <w:noProof/>
          <w:lang w:eastAsia="zh-CN"/>
        </w:rPr>
        <w:tab/>
      </w:r>
      <w:r>
        <w:rPr>
          <w:noProof/>
        </w:rPr>
        <w:fldChar w:fldCharType="begin"/>
      </w:r>
      <w:r>
        <w:rPr>
          <w:noProof/>
          <w:lang w:eastAsia="zh-CN"/>
        </w:rPr>
        <w:instrText xml:space="preserve"> PAGEREF _Toc497989202 \h </w:instrText>
      </w:r>
      <w:r>
        <w:rPr>
          <w:noProof/>
        </w:rPr>
      </w:r>
      <w:r>
        <w:rPr>
          <w:noProof/>
        </w:rPr>
        <w:fldChar w:fldCharType="separate"/>
      </w:r>
      <w:r>
        <w:rPr>
          <w:noProof/>
          <w:lang w:eastAsia="zh-CN"/>
        </w:rPr>
        <w:t>6</w:t>
      </w:r>
      <w:r>
        <w:rPr>
          <w:noProof/>
        </w:rPr>
        <w:fldChar w:fldCharType="end"/>
      </w:r>
    </w:p>
    <w:p w14:paraId="06C839D0" w14:textId="77777777" w:rsidR="006F1411" w:rsidRDefault="006F1411">
      <w:pPr>
        <w:pStyle w:val="TOC4"/>
        <w:tabs>
          <w:tab w:val="right" w:leader="dot" w:pos="13229"/>
        </w:tabs>
        <w:rPr>
          <w:rFonts w:asciiTheme="minorHAnsi" w:hAnsiTheme="minorHAnsi" w:cstheme="minorBidi"/>
          <w:noProof/>
          <w:sz w:val="22"/>
          <w:szCs w:val="22"/>
          <w:lang w:eastAsia="zh-CN"/>
        </w:rPr>
      </w:pPr>
      <w:r w:rsidRPr="008208C6">
        <w:rPr>
          <w:rFonts w:asciiTheme="minorEastAsia" w:hAnsiTheme="minorEastAsia" w:hint="eastAsia"/>
          <w:noProof/>
          <w:lang w:eastAsia="zh-CN"/>
        </w:rPr>
        <w:t>新增医学咨询数据查询及导出页（</w:t>
      </w:r>
      <w:r w:rsidRPr="008208C6">
        <w:rPr>
          <w:rFonts w:asciiTheme="minorEastAsia" w:hAnsiTheme="minorEastAsia"/>
          <w:noProof/>
          <w:lang w:eastAsia="zh-CN"/>
        </w:rPr>
        <w:t xml:space="preserve">MI HCP </w:t>
      </w:r>
      <w:r w:rsidRPr="008208C6">
        <w:rPr>
          <w:rFonts w:asciiTheme="minorEastAsia" w:hAnsiTheme="minorEastAsia" w:hint="eastAsia"/>
          <w:noProof/>
          <w:lang w:eastAsia="zh-CN"/>
        </w:rPr>
        <w:t>后台管理）</w:t>
      </w:r>
      <w:r>
        <w:rPr>
          <w:noProof/>
          <w:lang w:eastAsia="zh-CN"/>
        </w:rPr>
        <w:tab/>
      </w:r>
      <w:r>
        <w:rPr>
          <w:noProof/>
        </w:rPr>
        <w:fldChar w:fldCharType="begin"/>
      </w:r>
      <w:r>
        <w:rPr>
          <w:noProof/>
          <w:lang w:eastAsia="zh-CN"/>
        </w:rPr>
        <w:instrText xml:space="preserve"> PAGEREF _Toc497989203 \h </w:instrText>
      </w:r>
      <w:r>
        <w:rPr>
          <w:noProof/>
        </w:rPr>
      </w:r>
      <w:r>
        <w:rPr>
          <w:noProof/>
        </w:rPr>
        <w:fldChar w:fldCharType="separate"/>
      </w:r>
      <w:r>
        <w:rPr>
          <w:noProof/>
          <w:lang w:eastAsia="zh-CN"/>
        </w:rPr>
        <w:t>6</w:t>
      </w:r>
      <w:r>
        <w:rPr>
          <w:noProof/>
        </w:rPr>
        <w:fldChar w:fldCharType="end"/>
      </w:r>
    </w:p>
    <w:p w14:paraId="4A5E843A" w14:textId="77777777" w:rsidR="006F1411" w:rsidRDefault="006F1411">
      <w:pPr>
        <w:pStyle w:val="TOC2"/>
        <w:rPr>
          <w:rFonts w:asciiTheme="minorHAnsi" w:hAnsiTheme="minorHAnsi" w:cstheme="minorBidi"/>
          <w:szCs w:val="22"/>
          <w:lang w:eastAsia="zh-CN"/>
        </w:rPr>
      </w:pPr>
      <w:r w:rsidRPr="008208C6">
        <w:rPr>
          <w:color w:val="000000" w:themeColor="text1"/>
          <w:kern w:val="32"/>
        </w:rPr>
        <w:t>2.1</w:t>
      </w:r>
      <w:r>
        <w:rPr>
          <w:rFonts w:asciiTheme="minorHAnsi" w:hAnsiTheme="minorHAnsi" w:cstheme="minorBidi"/>
          <w:szCs w:val="22"/>
          <w:lang w:eastAsia="zh-CN"/>
        </w:rPr>
        <w:tab/>
      </w:r>
      <w:r w:rsidRPr="008208C6">
        <w:rPr>
          <w:kern w:val="32"/>
        </w:rPr>
        <w:t>Assumptions</w:t>
      </w:r>
      <w:r>
        <w:tab/>
      </w:r>
      <w:r>
        <w:fldChar w:fldCharType="begin"/>
      </w:r>
      <w:r>
        <w:instrText xml:space="preserve"> PAGEREF _Toc497989204 \h </w:instrText>
      </w:r>
      <w:r>
        <w:fldChar w:fldCharType="separate"/>
      </w:r>
      <w:r>
        <w:t>7</w:t>
      </w:r>
      <w:r>
        <w:fldChar w:fldCharType="end"/>
      </w:r>
    </w:p>
    <w:p w14:paraId="27039098" w14:textId="77777777" w:rsidR="006F1411" w:rsidRDefault="006F1411">
      <w:pPr>
        <w:pStyle w:val="TOC2"/>
        <w:rPr>
          <w:rFonts w:asciiTheme="minorHAnsi" w:hAnsiTheme="minorHAnsi" w:cstheme="minorBidi"/>
          <w:szCs w:val="22"/>
          <w:lang w:eastAsia="zh-CN"/>
        </w:rPr>
      </w:pPr>
      <w:r w:rsidRPr="008208C6">
        <w:rPr>
          <w:color w:val="000000" w:themeColor="text1"/>
          <w:kern w:val="32"/>
        </w:rPr>
        <w:t>2.2</w:t>
      </w:r>
      <w:r>
        <w:rPr>
          <w:rFonts w:asciiTheme="minorHAnsi" w:hAnsiTheme="minorHAnsi" w:cstheme="minorBidi"/>
          <w:szCs w:val="22"/>
          <w:lang w:eastAsia="zh-CN"/>
        </w:rPr>
        <w:tab/>
      </w:r>
      <w:r w:rsidRPr="008208C6">
        <w:rPr>
          <w:kern w:val="32"/>
        </w:rPr>
        <w:t>Exclusions</w:t>
      </w:r>
      <w:r>
        <w:tab/>
      </w:r>
      <w:r>
        <w:fldChar w:fldCharType="begin"/>
      </w:r>
      <w:r>
        <w:instrText xml:space="preserve"> PAGEREF _Toc497989205 \h </w:instrText>
      </w:r>
      <w:r>
        <w:fldChar w:fldCharType="separate"/>
      </w:r>
      <w:r>
        <w:t>7</w:t>
      </w:r>
      <w:r>
        <w:fldChar w:fldCharType="end"/>
      </w:r>
    </w:p>
    <w:p w14:paraId="4ECEE3CB" w14:textId="77777777" w:rsidR="006F1411" w:rsidRDefault="006F1411">
      <w:pPr>
        <w:pStyle w:val="TOC1"/>
        <w:rPr>
          <w:rFonts w:asciiTheme="minorHAnsi" w:hAnsiTheme="minorHAnsi" w:cstheme="minorBidi"/>
          <w:caps w:val="0"/>
          <w:szCs w:val="22"/>
          <w:lang w:eastAsia="zh-CN"/>
        </w:rPr>
      </w:pPr>
      <w:r>
        <w:t>3</w:t>
      </w:r>
      <w:r>
        <w:rPr>
          <w:rFonts w:asciiTheme="minorHAnsi" w:hAnsiTheme="minorHAnsi" w:cstheme="minorBidi"/>
          <w:caps w:val="0"/>
          <w:szCs w:val="22"/>
          <w:lang w:eastAsia="zh-CN"/>
        </w:rPr>
        <w:tab/>
      </w:r>
      <w:r>
        <w:t>GOVERNANCE AND REFERENCES</w:t>
      </w:r>
      <w:r>
        <w:tab/>
      </w:r>
      <w:r>
        <w:fldChar w:fldCharType="begin"/>
      </w:r>
      <w:r>
        <w:instrText xml:space="preserve"> PAGEREF _Toc497989206 \h </w:instrText>
      </w:r>
      <w:r>
        <w:fldChar w:fldCharType="separate"/>
      </w:r>
      <w:r>
        <w:t>7</w:t>
      </w:r>
      <w:r>
        <w:fldChar w:fldCharType="end"/>
      </w:r>
    </w:p>
    <w:p w14:paraId="7205D502" w14:textId="77777777" w:rsidR="006F1411" w:rsidRDefault="006F1411">
      <w:pPr>
        <w:pStyle w:val="TOC1"/>
        <w:rPr>
          <w:rFonts w:asciiTheme="minorHAnsi" w:hAnsiTheme="minorHAnsi" w:cstheme="minorBidi"/>
          <w:caps w:val="0"/>
          <w:szCs w:val="22"/>
          <w:lang w:eastAsia="zh-CN"/>
        </w:rPr>
      </w:pPr>
      <w:r>
        <w:t>4</w:t>
      </w:r>
      <w:r>
        <w:rPr>
          <w:rFonts w:asciiTheme="minorHAnsi" w:hAnsiTheme="minorHAnsi" w:cstheme="minorBidi"/>
          <w:caps w:val="0"/>
          <w:szCs w:val="22"/>
          <w:lang w:eastAsia="zh-CN"/>
        </w:rPr>
        <w:tab/>
      </w:r>
      <w:r>
        <w:t>TERMS AND Definitions</w:t>
      </w:r>
      <w:r>
        <w:tab/>
      </w:r>
      <w:r>
        <w:fldChar w:fldCharType="begin"/>
      </w:r>
      <w:r>
        <w:instrText xml:space="preserve"> PAGEREF _Toc497989207 \h </w:instrText>
      </w:r>
      <w:r>
        <w:fldChar w:fldCharType="separate"/>
      </w:r>
      <w:r>
        <w:t>8</w:t>
      </w:r>
      <w:r>
        <w:fldChar w:fldCharType="end"/>
      </w:r>
    </w:p>
    <w:p w14:paraId="64C9AE00" w14:textId="77777777" w:rsidR="006F1411" w:rsidRDefault="006F1411">
      <w:pPr>
        <w:pStyle w:val="TOC1"/>
        <w:rPr>
          <w:rFonts w:asciiTheme="minorHAnsi" w:hAnsiTheme="minorHAnsi" w:cstheme="minorBidi"/>
          <w:caps w:val="0"/>
          <w:szCs w:val="22"/>
          <w:lang w:eastAsia="zh-CN"/>
        </w:rPr>
      </w:pPr>
      <w:r>
        <w:t>5</w:t>
      </w:r>
      <w:r>
        <w:rPr>
          <w:rFonts w:asciiTheme="minorHAnsi" w:hAnsiTheme="minorHAnsi" w:cstheme="minorBidi"/>
          <w:caps w:val="0"/>
          <w:szCs w:val="22"/>
          <w:lang w:eastAsia="zh-CN"/>
        </w:rPr>
        <w:tab/>
      </w:r>
      <w:r>
        <w:t>SOLUTION OVERVIEW</w:t>
      </w:r>
      <w:r>
        <w:tab/>
      </w:r>
      <w:r>
        <w:fldChar w:fldCharType="begin"/>
      </w:r>
      <w:r>
        <w:instrText xml:space="preserve"> PAGEREF _Toc497989208 \h </w:instrText>
      </w:r>
      <w:r>
        <w:fldChar w:fldCharType="separate"/>
      </w:r>
      <w:r>
        <w:t>8</w:t>
      </w:r>
      <w:r>
        <w:fldChar w:fldCharType="end"/>
      </w:r>
    </w:p>
    <w:p w14:paraId="28253501" w14:textId="77777777" w:rsidR="006F1411" w:rsidRDefault="006F1411">
      <w:pPr>
        <w:pStyle w:val="TOC1"/>
        <w:rPr>
          <w:rFonts w:asciiTheme="minorHAnsi" w:hAnsiTheme="minorHAnsi" w:cstheme="minorBidi"/>
          <w:caps w:val="0"/>
          <w:szCs w:val="22"/>
          <w:lang w:eastAsia="zh-CN"/>
        </w:rPr>
      </w:pPr>
      <w:r>
        <w:t>6</w:t>
      </w:r>
      <w:r>
        <w:rPr>
          <w:rFonts w:asciiTheme="minorHAnsi" w:hAnsiTheme="minorHAnsi" w:cstheme="minorBidi"/>
          <w:caps w:val="0"/>
          <w:szCs w:val="22"/>
          <w:lang w:eastAsia="zh-CN"/>
        </w:rPr>
        <w:tab/>
      </w:r>
      <w:r>
        <w:t>responsibilities</w:t>
      </w:r>
      <w:r>
        <w:tab/>
      </w:r>
      <w:r>
        <w:fldChar w:fldCharType="begin"/>
      </w:r>
      <w:r>
        <w:instrText xml:space="preserve"> PAGEREF _Toc497989209 \h </w:instrText>
      </w:r>
      <w:r>
        <w:fldChar w:fldCharType="separate"/>
      </w:r>
      <w:r>
        <w:t>10</w:t>
      </w:r>
      <w:r>
        <w:fldChar w:fldCharType="end"/>
      </w:r>
    </w:p>
    <w:p w14:paraId="366F3CA2" w14:textId="77777777" w:rsidR="006F1411" w:rsidRDefault="006F1411">
      <w:pPr>
        <w:pStyle w:val="TOC1"/>
        <w:rPr>
          <w:rFonts w:asciiTheme="minorHAnsi" w:hAnsiTheme="minorHAnsi" w:cstheme="minorBidi"/>
          <w:caps w:val="0"/>
          <w:szCs w:val="22"/>
          <w:lang w:eastAsia="zh-CN"/>
        </w:rPr>
      </w:pPr>
      <w:r>
        <w:t>7</w:t>
      </w:r>
      <w:r>
        <w:rPr>
          <w:rFonts w:asciiTheme="minorHAnsi" w:hAnsiTheme="minorHAnsi" w:cstheme="minorBidi"/>
          <w:caps w:val="0"/>
          <w:szCs w:val="22"/>
          <w:lang w:eastAsia="zh-CN"/>
        </w:rPr>
        <w:tab/>
      </w:r>
      <w:r>
        <w:t>Solution Design specification</w:t>
      </w:r>
      <w:r>
        <w:tab/>
      </w:r>
      <w:r>
        <w:fldChar w:fldCharType="begin"/>
      </w:r>
      <w:r>
        <w:instrText xml:space="preserve"> PAGEREF _Toc497989210 \h </w:instrText>
      </w:r>
      <w:r>
        <w:fldChar w:fldCharType="separate"/>
      </w:r>
      <w:r>
        <w:t>11</w:t>
      </w:r>
      <w:r>
        <w:fldChar w:fldCharType="end"/>
      </w:r>
    </w:p>
    <w:p w14:paraId="6475E173" w14:textId="77777777" w:rsidR="006F1411" w:rsidRDefault="006F1411">
      <w:pPr>
        <w:pStyle w:val="TOC2"/>
        <w:rPr>
          <w:rFonts w:asciiTheme="minorHAnsi" w:hAnsiTheme="minorHAnsi" w:cstheme="minorBidi"/>
          <w:szCs w:val="22"/>
          <w:lang w:eastAsia="zh-CN"/>
        </w:rPr>
      </w:pPr>
      <w:r w:rsidRPr="008208C6">
        <w:rPr>
          <w:color w:val="000000" w:themeColor="text1"/>
          <w:lang w:eastAsia="zh-CN"/>
        </w:rPr>
        <w:lastRenderedPageBreak/>
        <w:t>7.1</w:t>
      </w:r>
      <w:r>
        <w:rPr>
          <w:rFonts w:asciiTheme="minorHAnsi" w:hAnsiTheme="minorHAnsi" w:cstheme="minorBidi"/>
          <w:szCs w:val="22"/>
          <w:lang w:eastAsia="zh-CN"/>
        </w:rPr>
        <w:tab/>
      </w:r>
      <w:r>
        <w:rPr>
          <w:lang w:eastAsia="zh-CN"/>
        </w:rPr>
        <w:t>HCP WeChat</w:t>
      </w:r>
      <w:r>
        <w:tab/>
      </w:r>
      <w:r>
        <w:fldChar w:fldCharType="begin"/>
      </w:r>
      <w:r>
        <w:instrText xml:space="preserve"> PAGEREF _Toc497989211 \h </w:instrText>
      </w:r>
      <w:r>
        <w:fldChar w:fldCharType="separate"/>
      </w:r>
      <w:r>
        <w:t>11</w:t>
      </w:r>
      <w:r>
        <w:fldChar w:fldCharType="end"/>
      </w:r>
    </w:p>
    <w:p w14:paraId="1956E760" w14:textId="77777777" w:rsidR="006F1411" w:rsidRDefault="006F1411">
      <w:pPr>
        <w:pStyle w:val="TOC3"/>
        <w:tabs>
          <w:tab w:val="left" w:pos="1760"/>
          <w:tab w:val="right" w:leader="dot" w:pos="13229"/>
        </w:tabs>
        <w:rPr>
          <w:rFonts w:asciiTheme="minorHAnsi" w:hAnsiTheme="minorHAnsi" w:cstheme="minorBidi"/>
          <w:noProof/>
          <w:sz w:val="22"/>
          <w:szCs w:val="22"/>
          <w:lang w:eastAsia="zh-CN"/>
        </w:rPr>
      </w:pPr>
      <w:r>
        <w:rPr>
          <w:noProof/>
          <w:lang w:eastAsia="zh-CN"/>
        </w:rPr>
        <w:t>7.1.1</w:t>
      </w:r>
      <w:r>
        <w:rPr>
          <w:rFonts w:asciiTheme="minorHAnsi" w:hAnsiTheme="minorHAnsi" w:cstheme="minorBidi"/>
          <w:noProof/>
          <w:sz w:val="22"/>
          <w:szCs w:val="22"/>
          <w:lang w:eastAsia="zh-CN"/>
        </w:rPr>
        <w:tab/>
      </w:r>
      <w:r>
        <w:rPr>
          <w:noProof/>
          <w:lang w:eastAsia="zh-CN"/>
        </w:rPr>
        <w:t>Database Design</w:t>
      </w:r>
      <w:r>
        <w:rPr>
          <w:noProof/>
        </w:rPr>
        <w:tab/>
      </w:r>
      <w:r>
        <w:rPr>
          <w:noProof/>
        </w:rPr>
        <w:fldChar w:fldCharType="begin"/>
      </w:r>
      <w:r>
        <w:rPr>
          <w:noProof/>
        </w:rPr>
        <w:instrText xml:space="preserve"> PAGEREF _Toc497989212 \h </w:instrText>
      </w:r>
      <w:r>
        <w:rPr>
          <w:noProof/>
        </w:rPr>
      </w:r>
      <w:r>
        <w:rPr>
          <w:noProof/>
        </w:rPr>
        <w:fldChar w:fldCharType="separate"/>
      </w:r>
      <w:r>
        <w:rPr>
          <w:noProof/>
        </w:rPr>
        <w:t>12</w:t>
      </w:r>
      <w:r>
        <w:rPr>
          <w:noProof/>
        </w:rPr>
        <w:fldChar w:fldCharType="end"/>
      </w:r>
    </w:p>
    <w:p w14:paraId="35F7053F" w14:textId="77777777" w:rsidR="006F1411" w:rsidRDefault="006F1411">
      <w:pPr>
        <w:pStyle w:val="TOC3"/>
        <w:tabs>
          <w:tab w:val="left" w:pos="1760"/>
          <w:tab w:val="right" w:leader="dot" w:pos="13229"/>
        </w:tabs>
        <w:rPr>
          <w:rFonts w:asciiTheme="minorHAnsi" w:hAnsiTheme="minorHAnsi" w:cstheme="minorBidi"/>
          <w:noProof/>
          <w:sz w:val="22"/>
          <w:szCs w:val="22"/>
          <w:lang w:eastAsia="zh-CN"/>
        </w:rPr>
      </w:pPr>
      <w:r>
        <w:rPr>
          <w:noProof/>
          <w:lang w:eastAsia="zh-CN"/>
        </w:rPr>
        <w:t>7.1.2</w:t>
      </w:r>
      <w:r>
        <w:rPr>
          <w:rFonts w:asciiTheme="minorHAnsi" w:hAnsiTheme="minorHAnsi" w:cstheme="minorBidi"/>
          <w:noProof/>
          <w:sz w:val="22"/>
          <w:szCs w:val="22"/>
          <w:lang w:eastAsia="zh-CN"/>
        </w:rPr>
        <w:tab/>
      </w:r>
      <w:r>
        <w:rPr>
          <w:noProof/>
          <w:lang w:eastAsia="zh-CN"/>
        </w:rPr>
        <w:t>HCP WeChat Page Design</w:t>
      </w:r>
      <w:r>
        <w:rPr>
          <w:noProof/>
        </w:rPr>
        <w:tab/>
      </w:r>
      <w:r>
        <w:rPr>
          <w:noProof/>
        </w:rPr>
        <w:fldChar w:fldCharType="begin"/>
      </w:r>
      <w:r>
        <w:rPr>
          <w:noProof/>
        </w:rPr>
        <w:instrText xml:space="preserve"> PAGEREF _Toc497989213 \h </w:instrText>
      </w:r>
      <w:r>
        <w:rPr>
          <w:noProof/>
        </w:rPr>
      </w:r>
      <w:r>
        <w:rPr>
          <w:noProof/>
        </w:rPr>
        <w:fldChar w:fldCharType="separate"/>
      </w:r>
      <w:r>
        <w:rPr>
          <w:noProof/>
        </w:rPr>
        <w:t>13</w:t>
      </w:r>
      <w:r>
        <w:rPr>
          <w:noProof/>
        </w:rPr>
        <w:fldChar w:fldCharType="end"/>
      </w:r>
    </w:p>
    <w:p w14:paraId="609124A4" w14:textId="77777777" w:rsidR="006F1411" w:rsidRDefault="006F1411">
      <w:pPr>
        <w:pStyle w:val="TOC4"/>
        <w:tabs>
          <w:tab w:val="left" w:pos="1760"/>
          <w:tab w:val="right" w:leader="dot" w:pos="13229"/>
        </w:tabs>
        <w:rPr>
          <w:rFonts w:asciiTheme="minorHAnsi" w:hAnsiTheme="minorHAnsi" w:cstheme="minorBidi"/>
          <w:noProof/>
          <w:sz w:val="22"/>
          <w:szCs w:val="22"/>
          <w:lang w:eastAsia="zh-CN"/>
        </w:rPr>
      </w:pPr>
      <w:r w:rsidRPr="008208C6">
        <w:rPr>
          <w:noProof/>
          <w:lang w:eastAsia="zh-CN"/>
        </w:rPr>
        <w:t>7.1.2.1</w:t>
      </w:r>
      <w:r>
        <w:rPr>
          <w:rFonts w:asciiTheme="minorHAnsi" w:hAnsiTheme="minorHAnsi" w:cstheme="minorBidi"/>
          <w:noProof/>
          <w:sz w:val="22"/>
          <w:szCs w:val="22"/>
          <w:lang w:eastAsia="zh-CN"/>
        </w:rPr>
        <w:tab/>
      </w:r>
      <w:r>
        <w:rPr>
          <w:rFonts w:hint="eastAsia"/>
          <w:noProof/>
          <w:lang w:eastAsia="zh-CN"/>
        </w:rPr>
        <w:t>新增主页面（微信端）</w:t>
      </w:r>
      <w:r>
        <w:rPr>
          <w:noProof/>
          <w:lang w:eastAsia="zh-CN"/>
        </w:rPr>
        <w:tab/>
      </w:r>
      <w:r>
        <w:rPr>
          <w:noProof/>
        </w:rPr>
        <w:fldChar w:fldCharType="begin"/>
      </w:r>
      <w:r>
        <w:rPr>
          <w:noProof/>
          <w:lang w:eastAsia="zh-CN"/>
        </w:rPr>
        <w:instrText xml:space="preserve"> PAGEREF _Toc497989214 \h </w:instrText>
      </w:r>
      <w:r>
        <w:rPr>
          <w:noProof/>
        </w:rPr>
      </w:r>
      <w:r>
        <w:rPr>
          <w:noProof/>
        </w:rPr>
        <w:fldChar w:fldCharType="separate"/>
      </w:r>
      <w:r>
        <w:rPr>
          <w:noProof/>
          <w:lang w:eastAsia="zh-CN"/>
        </w:rPr>
        <w:t>13</w:t>
      </w:r>
      <w:r>
        <w:rPr>
          <w:noProof/>
        </w:rPr>
        <w:fldChar w:fldCharType="end"/>
      </w:r>
    </w:p>
    <w:p w14:paraId="3B3790DA"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7.1.2.1.1</w:t>
      </w:r>
      <w:r>
        <w:rPr>
          <w:rFonts w:asciiTheme="minorHAnsi" w:hAnsiTheme="minorHAnsi" w:cstheme="minorBidi"/>
          <w:noProof/>
          <w:sz w:val="22"/>
          <w:szCs w:val="22"/>
          <w:lang w:eastAsia="zh-CN"/>
        </w:rPr>
        <w:tab/>
      </w:r>
      <w:r>
        <w:rPr>
          <w:noProof/>
        </w:rPr>
        <w:t>Description</w:t>
      </w:r>
      <w:r>
        <w:rPr>
          <w:noProof/>
        </w:rPr>
        <w:tab/>
      </w:r>
      <w:r>
        <w:rPr>
          <w:noProof/>
        </w:rPr>
        <w:fldChar w:fldCharType="begin"/>
      </w:r>
      <w:r>
        <w:rPr>
          <w:noProof/>
        </w:rPr>
        <w:instrText xml:space="preserve"> PAGEREF _Toc497989215 \h </w:instrText>
      </w:r>
      <w:r>
        <w:rPr>
          <w:noProof/>
        </w:rPr>
      </w:r>
      <w:r>
        <w:rPr>
          <w:noProof/>
        </w:rPr>
        <w:fldChar w:fldCharType="separate"/>
      </w:r>
      <w:r>
        <w:rPr>
          <w:noProof/>
        </w:rPr>
        <w:t>13</w:t>
      </w:r>
      <w:r>
        <w:rPr>
          <w:noProof/>
        </w:rPr>
        <w:fldChar w:fldCharType="end"/>
      </w:r>
    </w:p>
    <w:p w14:paraId="5DBCDCE6"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7.1.2.1.2</w:t>
      </w:r>
      <w:r>
        <w:rPr>
          <w:rFonts w:asciiTheme="minorHAnsi" w:hAnsiTheme="minorHAnsi" w:cstheme="minorBidi"/>
          <w:noProof/>
          <w:sz w:val="22"/>
          <w:szCs w:val="22"/>
          <w:lang w:eastAsia="zh-CN"/>
        </w:rPr>
        <w:tab/>
      </w:r>
      <w:r>
        <w:rPr>
          <w:noProof/>
        </w:rPr>
        <w:t>Functional Design</w:t>
      </w:r>
      <w:r>
        <w:rPr>
          <w:noProof/>
        </w:rPr>
        <w:tab/>
      </w:r>
      <w:r>
        <w:rPr>
          <w:noProof/>
        </w:rPr>
        <w:fldChar w:fldCharType="begin"/>
      </w:r>
      <w:r>
        <w:rPr>
          <w:noProof/>
        </w:rPr>
        <w:instrText xml:space="preserve"> PAGEREF _Toc497989216 \h </w:instrText>
      </w:r>
      <w:r>
        <w:rPr>
          <w:noProof/>
        </w:rPr>
      </w:r>
      <w:r>
        <w:rPr>
          <w:noProof/>
        </w:rPr>
        <w:fldChar w:fldCharType="separate"/>
      </w:r>
      <w:r>
        <w:rPr>
          <w:noProof/>
        </w:rPr>
        <w:t>13</w:t>
      </w:r>
      <w:r>
        <w:rPr>
          <w:noProof/>
        </w:rPr>
        <w:fldChar w:fldCharType="end"/>
      </w:r>
    </w:p>
    <w:p w14:paraId="31735E5D" w14:textId="77777777" w:rsidR="006F1411" w:rsidRDefault="006F1411">
      <w:pPr>
        <w:pStyle w:val="TOC4"/>
        <w:tabs>
          <w:tab w:val="left" w:pos="1760"/>
          <w:tab w:val="right" w:leader="dot" w:pos="13229"/>
        </w:tabs>
        <w:rPr>
          <w:rFonts w:asciiTheme="minorHAnsi" w:hAnsiTheme="minorHAnsi" w:cstheme="minorBidi"/>
          <w:noProof/>
          <w:sz w:val="22"/>
          <w:szCs w:val="22"/>
          <w:lang w:eastAsia="zh-CN"/>
        </w:rPr>
      </w:pPr>
      <w:r w:rsidRPr="008208C6">
        <w:rPr>
          <w:noProof/>
          <w:lang w:eastAsia="zh-CN"/>
        </w:rPr>
        <w:t>7.1.2.2</w:t>
      </w:r>
      <w:r>
        <w:rPr>
          <w:rFonts w:asciiTheme="minorHAnsi" w:hAnsiTheme="minorHAnsi" w:cstheme="minorBidi"/>
          <w:noProof/>
          <w:sz w:val="22"/>
          <w:szCs w:val="22"/>
          <w:lang w:eastAsia="zh-CN"/>
        </w:rPr>
        <w:tab/>
      </w:r>
      <w:r>
        <w:rPr>
          <w:rFonts w:hint="eastAsia"/>
          <w:noProof/>
          <w:lang w:eastAsia="zh-CN"/>
        </w:rPr>
        <w:t>新增登录、注册、找回密码、修改用户信息页（微信端，包含手机验证码验证功能）</w:t>
      </w:r>
      <w:r>
        <w:rPr>
          <w:noProof/>
        </w:rPr>
        <w:tab/>
      </w:r>
      <w:r>
        <w:rPr>
          <w:noProof/>
        </w:rPr>
        <w:fldChar w:fldCharType="begin"/>
      </w:r>
      <w:r>
        <w:rPr>
          <w:noProof/>
        </w:rPr>
        <w:instrText xml:space="preserve"> PAGEREF _Toc497989217 \h </w:instrText>
      </w:r>
      <w:r>
        <w:rPr>
          <w:noProof/>
        </w:rPr>
      </w:r>
      <w:r>
        <w:rPr>
          <w:noProof/>
        </w:rPr>
        <w:fldChar w:fldCharType="separate"/>
      </w:r>
      <w:r>
        <w:rPr>
          <w:noProof/>
        </w:rPr>
        <w:t>15</w:t>
      </w:r>
      <w:r>
        <w:rPr>
          <w:noProof/>
        </w:rPr>
        <w:fldChar w:fldCharType="end"/>
      </w:r>
    </w:p>
    <w:p w14:paraId="31F7E476"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7.1.2.2.1</w:t>
      </w:r>
      <w:r>
        <w:rPr>
          <w:rFonts w:asciiTheme="minorHAnsi" w:hAnsiTheme="minorHAnsi" w:cstheme="minorBidi"/>
          <w:noProof/>
          <w:sz w:val="22"/>
          <w:szCs w:val="22"/>
          <w:lang w:eastAsia="zh-CN"/>
        </w:rPr>
        <w:tab/>
      </w:r>
      <w:r>
        <w:rPr>
          <w:noProof/>
        </w:rPr>
        <w:t>Description</w:t>
      </w:r>
      <w:r>
        <w:rPr>
          <w:noProof/>
        </w:rPr>
        <w:tab/>
      </w:r>
      <w:r>
        <w:rPr>
          <w:noProof/>
        </w:rPr>
        <w:fldChar w:fldCharType="begin"/>
      </w:r>
      <w:r>
        <w:rPr>
          <w:noProof/>
        </w:rPr>
        <w:instrText xml:space="preserve"> PAGEREF _Toc497989218 \h </w:instrText>
      </w:r>
      <w:r>
        <w:rPr>
          <w:noProof/>
        </w:rPr>
      </w:r>
      <w:r>
        <w:rPr>
          <w:noProof/>
        </w:rPr>
        <w:fldChar w:fldCharType="separate"/>
      </w:r>
      <w:r>
        <w:rPr>
          <w:noProof/>
        </w:rPr>
        <w:t>15</w:t>
      </w:r>
      <w:r>
        <w:rPr>
          <w:noProof/>
        </w:rPr>
        <w:fldChar w:fldCharType="end"/>
      </w:r>
    </w:p>
    <w:p w14:paraId="0E045212"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7.1.2.2.2</w:t>
      </w:r>
      <w:r>
        <w:rPr>
          <w:rFonts w:asciiTheme="minorHAnsi" w:hAnsiTheme="minorHAnsi" w:cstheme="minorBidi"/>
          <w:noProof/>
          <w:sz w:val="22"/>
          <w:szCs w:val="22"/>
          <w:lang w:eastAsia="zh-CN"/>
        </w:rPr>
        <w:tab/>
      </w:r>
      <w:r>
        <w:rPr>
          <w:noProof/>
        </w:rPr>
        <w:t>Functional Design</w:t>
      </w:r>
      <w:r>
        <w:rPr>
          <w:noProof/>
        </w:rPr>
        <w:tab/>
      </w:r>
      <w:r>
        <w:rPr>
          <w:noProof/>
        </w:rPr>
        <w:fldChar w:fldCharType="begin"/>
      </w:r>
      <w:r>
        <w:rPr>
          <w:noProof/>
        </w:rPr>
        <w:instrText xml:space="preserve"> PAGEREF _Toc497989219 \h </w:instrText>
      </w:r>
      <w:r>
        <w:rPr>
          <w:noProof/>
        </w:rPr>
      </w:r>
      <w:r>
        <w:rPr>
          <w:noProof/>
        </w:rPr>
        <w:fldChar w:fldCharType="separate"/>
      </w:r>
      <w:r>
        <w:rPr>
          <w:noProof/>
        </w:rPr>
        <w:t>15</w:t>
      </w:r>
      <w:r>
        <w:rPr>
          <w:noProof/>
        </w:rPr>
        <w:fldChar w:fldCharType="end"/>
      </w:r>
    </w:p>
    <w:p w14:paraId="56CD2FCA" w14:textId="77777777" w:rsidR="006F1411" w:rsidRDefault="006F1411">
      <w:pPr>
        <w:pStyle w:val="TOC4"/>
        <w:tabs>
          <w:tab w:val="left" w:pos="1760"/>
          <w:tab w:val="right" w:leader="dot" w:pos="13229"/>
        </w:tabs>
        <w:rPr>
          <w:rFonts w:asciiTheme="minorHAnsi" w:hAnsiTheme="minorHAnsi" w:cstheme="minorBidi"/>
          <w:noProof/>
          <w:sz w:val="22"/>
          <w:szCs w:val="22"/>
          <w:lang w:eastAsia="zh-CN"/>
        </w:rPr>
      </w:pPr>
      <w:r w:rsidRPr="008208C6">
        <w:rPr>
          <w:noProof/>
          <w:lang w:eastAsia="zh-CN"/>
        </w:rPr>
        <w:t>7.1.2.3</w:t>
      </w:r>
      <w:r>
        <w:rPr>
          <w:rFonts w:asciiTheme="minorHAnsi" w:hAnsiTheme="minorHAnsi" w:cstheme="minorBidi"/>
          <w:noProof/>
          <w:sz w:val="22"/>
          <w:szCs w:val="22"/>
          <w:lang w:eastAsia="zh-CN"/>
        </w:rPr>
        <w:tab/>
      </w:r>
      <w:r>
        <w:rPr>
          <w:rFonts w:hint="eastAsia"/>
          <w:noProof/>
          <w:lang w:eastAsia="zh-CN"/>
        </w:rPr>
        <w:t>新增万方数据的查询和详情页（微信端）</w:t>
      </w:r>
      <w:r>
        <w:rPr>
          <w:noProof/>
        </w:rPr>
        <w:tab/>
      </w:r>
      <w:r>
        <w:rPr>
          <w:noProof/>
        </w:rPr>
        <w:fldChar w:fldCharType="begin"/>
      </w:r>
      <w:r>
        <w:rPr>
          <w:noProof/>
        </w:rPr>
        <w:instrText xml:space="preserve"> PAGEREF _Toc497989220 \h </w:instrText>
      </w:r>
      <w:r>
        <w:rPr>
          <w:noProof/>
        </w:rPr>
      </w:r>
      <w:r>
        <w:rPr>
          <w:noProof/>
        </w:rPr>
        <w:fldChar w:fldCharType="separate"/>
      </w:r>
      <w:r>
        <w:rPr>
          <w:noProof/>
        </w:rPr>
        <w:t>22</w:t>
      </w:r>
      <w:r>
        <w:rPr>
          <w:noProof/>
        </w:rPr>
        <w:fldChar w:fldCharType="end"/>
      </w:r>
    </w:p>
    <w:p w14:paraId="18AF3B84"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7.1.2.3.1</w:t>
      </w:r>
      <w:r>
        <w:rPr>
          <w:rFonts w:asciiTheme="minorHAnsi" w:hAnsiTheme="minorHAnsi" w:cstheme="minorBidi"/>
          <w:noProof/>
          <w:sz w:val="22"/>
          <w:szCs w:val="22"/>
          <w:lang w:eastAsia="zh-CN"/>
        </w:rPr>
        <w:tab/>
      </w:r>
      <w:r>
        <w:rPr>
          <w:noProof/>
        </w:rPr>
        <w:t>Description</w:t>
      </w:r>
      <w:r>
        <w:rPr>
          <w:noProof/>
        </w:rPr>
        <w:tab/>
      </w:r>
      <w:r>
        <w:rPr>
          <w:noProof/>
        </w:rPr>
        <w:fldChar w:fldCharType="begin"/>
      </w:r>
      <w:r>
        <w:rPr>
          <w:noProof/>
        </w:rPr>
        <w:instrText xml:space="preserve"> PAGEREF _Toc497989221 \h </w:instrText>
      </w:r>
      <w:r>
        <w:rPr>
          <w:noProof/>
        </w:rPr>
      </w:r>
      <w:r>
        <w:rPr>
          <w:noProof/>
        </w:rPr>
        <w:fldChar w:fldCharType="separate"/>
      </w:r>
      <w:r>
        <w:rPr>
          <w:noProof/>
        </w:rPr>
        <w:t>22</w:t>
      </w:r>
      <w:r>
        <w:rPr>
          <w:noProof/>
        </w:rPr>
        <w:fldChar w:fldCharType="end"/>
      </w:r>
    </w:p>
    <w:p w14:paraId="158AF658"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7.1.2.3.2</w:t>
      </w:r>
      <w:r>
        <w:rPr>
          <w:rFonts w:asciiTheme="minorHAnsi" w:hAnsiTheme="minorHAnsi" w:cstheme="minorBidi"/>
          <w:noProof/>
          <w:sz w:val="22"/>
          <w:szCs w:val="22"/>
          <w:lang w:eastAsia="zh-CN"/>
        </w:rPr>
        <w:tab/>
      </w:r>
      <w:r>
        <w:rPr>
          <w:noProof/>
        </w:rPr>
        <w:t>Functional Design</w:t>
      </w:r>
      <w:r>
        <w:rPr>
          <w:noProof/>
        </w:rPr>
        <w:tab/>
      </w:r>
      <w:r>
        <w:rPr>
          <w:noProof/>
        </w:rPr>
        <w:fldChar w:fldCharType="begin"/>
      </w:r>
      <w:r>
        <w:rPr>
          <w:noProof/>
        </w:rPr>
        <w:instrText xml:space="preserve"> PAGEREF _Toc497989222 \h </w:instrText>
      </w:r>
      <w:r>
        <w:rPr>
          <w:noProof/>
        </w:rPr>
      </w:r>
      <w:r>
        <w:rPr>
          <w:noProof/>
        </w:rPr>
        <w:fldChar w:fldCharType="separate"/>
      </w:r>
      <w:r>
        <w:rPr>
          <w:noProof/>
        </w:rPr>
        <w:t>22</w:t>
      </w:r>
      <w:r>
        <w:rPr>
          <w:noProof/>
        </w:rPr>
        <w:fldChar w:fldCharType="end"/>
      </w:r>
    </w:p>
    <w:p w14:paraId="0F195B13" w14:textId="77777777" w:rsidR="006F1411" w:rsidRDefault="006F1411">
      <w:pPr>
        <w:pStyle w:val="TOC4"/>
        <w:tabs>
          <w:tab w:val="left" w:pos="1760"/>
          <w:tab w:val="right" w:leader="dot" w:pos="13229"/>
        </w:tabs>
        <w:rPr>
          <w:rFonts w:asciiTheme="minorHAnsi" w:hAnsiTheme="minorHAnsi" w:cstheme="minorBidi"/>
          <w:noProof/>
          <w:sz w:val="22"/>
          <w:szCs w:val="22"/>
          <w:lang w:eastAsia="zh-CN"/>
        </w:rPr>
      </w:pPr>
      <w:r w:rsidRPr="008208C6">
        <w:rPr>
          <w:noProof/>
          <w:lang w:eastAsia="zh-CN"/>
        </w:rPr>
        <w:t>7.1.2.4</w:t>
      </w:r>
      <w:r>
        <w:rPr>
          <w:rFonts w:asciiTheme="minorHAnsi" w:hAnsiTheme="minorHAnsi" w:cstheme="minorBidi"/>
          <w:noProof/>
          <w:sz w:val="22"/>
          <w:szCs w:val="22"/>
          <w:lang w:eastAsia="zh-CN"/>
        </w:rPr>
        <w:tab/>
      </w:r>
      <w:r>
        <w:rPr>
          <w:rFonts w:hint="eastAsia"/>
          <w:noProof/>
          <w:lang w:eastAsia="zh-CN"/>
        </w:rPr>
        <w:t>新增</w:t>
      </w:r>
      <w:r>
        <w:rPr>
          <w:noProof/>
          <w:lang w:eastAsia="zh-CN"/>
        </w:rPr>
        <w:t>SinoMed</w:t>
      </w:r>
      <w:r>
        <w:rPr>
          <w:rFonts w:hint="eastAsia"/>
          <w:noProof/>
          <w:lang w:eastAsia="zh-CN"/>
        </w:rPr>
        <w:t>数据的查询和详情页（微信端）</w:t>
      </w:r>
      <w:r>
        <w:rPr>
          <w:noProof/>
        </w:rPr>
        <w:tab/>
      </w:r>
      <w:r>
        <w:rPr>
          <w:noProof/>
        </w:rPr>
        <w:fldChar w:fldCharType="begin"/>
      </w:r>
      <w:r>
        <w:rPr>
          <w:noProof/>
        </w:rPr>
        <w:instrText xml:space="preserve"> PAGEREF _Toc497989223 \h </w:instrText>
      </w:r>
      <w:r>
        <w:rPr>
          <w:noProof/>
        </w:rPr>
      </w:r>
      <w:r>
        <w:rPr>
          <w:noProof/>
        </w:rPr>
        <w:fldChar w:fldCharType="separate"/>
      </w:r>
      <w:r>
        <w:rPr>
          <w:noProof/>
        </w:rPr>
        <w:t>27</w:t>
      </w:r>
      <w:r>
        <w:rPr>
          <w:noProof/>
        </w:rPr>
        <w:fldChar w:fldCharType="end"/>
      </w:r>
    </w:p>
    <w:p w14:paraId="5AC797DB"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7.1.2.4.1</w:t>
      </w:r>
      <w:r>
        <w:rPr>
          <w:rFonts w:asciiTheme="minorHAnsi" w:hAnsiTheme="minorHAnsi" w:cstheme="minorBidi"/>
          <w:noProof/>
          <w:sz w:val="22"/>
          <w:szCs w:val="22"/>
          <w:lang w:eastAsia="zh-CN"/>
        </w:rPr>
        <w:tab/>
      </w:r>
      <w:r>
        <w:rPr>
          <w:noProof/>
        </w:rPr>
        <w:t>Description</w:t>
      </w:r>
      <w:r>
        <w:rPr>
          <w:noProof/>
        </w:rPr>
        <w:tab/>
      </w:r>
      <w:r>
        <w:rPr>
          <w:noProof/>
        </w:rPr>
        <w:fldChar w:fldCharType="begin"/>
      </w:r>
      <w:r>
        <w:rPr>
          <w:noProof/>
        </w:rPr>
        <w:instrText xml:space="preserve"> PAGEREF _Toc497989224 \h </w:instrText>
      </w:r>
      <w:r>
        <w:rPr>
          <w:noProof/>
        </w:rPr>
      </w:r>
      <w:r>
        <w:rPr>
          <w:noProof/>
        </w:rPr>
        <w:fldChar w:fldCharType="separate"/>
      </w:r>
      <w:r>
        <w:rPr>
          <w:noProof/>
        </w:rPr>
        <w:t>27</w:t>
      </w:r>
      <w:r>
        <w:rPr>
          <w:noProof/>
        </w:rPr>
        <w:fldChar w:fldCharType="end"/>
      </w:r>
    </w:p>
    <w:p w14:paraId="36198FFD"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7.1.2.4.2</w:t>
      </w:r>
      <w:r>
        <w:rPr>
          <w:rFonts w:asciiTheme="minorHAnsi" w:hAnsiTheme="minorHAnsi" w:cstheme="minorBidi"/>
          <w:noProof/>
          <w:sz w:val="22"/>
          <w:szCs w:val="22"/>
          <w:lang w:eastAsia="zh-CN"/>
        </w:rPr>
        <w:tab/>
      </w:r>
      <w:r>
        <w:rPr>
          <w:noProof/>
        </w:rPr>
        <w:t>Functional Design</w:t>
      </w:r>
      <w:r>
        <w:rPr>
          <w:noProof/>
        </w:rPr>
        <w:tab/>
      </w:r>
      <w:r>
        <w:rPr>
          <w:noProof/>
        </w:rPr>
        <w:fldChar w:fldCharType="begin"/>
      </w:r>
      <w:r>
        <w:rPr>
          <w:noProof/>
        </w:rPr>
        <w:instrText xml:space="preserve"> PAGEREF _Toc497989225 \h </w:instrText>
      </w:r>
      <w:r>
        <w:rPr>
          <w:noProof/>
        </w:rPr>
      </w:r>
      <w:r>
        <w:rPr>
          <w:noProof/>
        </w:rPr>
        <w:fldChar w:fldCharType="separate"/>
      </w:r>
      <w:r>
        <w:rPr>
          <w:noProof/>
        </w:rPr>
        <w:t>27</w:t>
      </w:r>
      <w:r>
        <w:rPr>
          <w:noProof/>
        </w:rPr>
        <w:fldChar w:fldCharType="end"/>
      </w:r>
    </w:p>
    <w:p w14:paraId="0DB5B82D" w14:textId="77777777" w:rsidR="006F1411" w:rsidRDefault="006F1411">
      <w:pPr>
        <w:pStyle w:val="TOC4"/>
        <w:tabs>
          <w:tab w:val="left" w:pos="1760"/>
          <w:tab w:val="right" w:leader="dot" w:pos="13229"/>
        </w:tabs>
        <w:rPr>
          <w:rFonts w:asciiTheme="minorHAnsi" w:hAnsiTheme="minorHAnsi" w:cstheme="minorBidi"/>
          <w:noProof/>
          <w:sz w:val="22"/>
          <w:szCs w:val="22"/>
          <w:lang w:eastAsia="zh-CN"/>
        </w:rPr>
      </w:pPr>
      <w:r w:rsidRPr="008208C6">
        <w:rPr>
          <w:noProof/>
          <w:lang w:eastAsia="zh-CN"/>
        </w:rPr>
        <w:t>7.1.2.5</w:t>
      </w:r>
      <w:r>
        <w:rPr>
          <w:rFonts w:asciiTheme="minorHAnsi" w:hAnsiTheme="minorHAnsi" w:cstheme="minorBidi"/>
          <w:noProof/>
          <w:sz w:val="22"/>
          <w:szCs w:val="22"/>
          <w:lang w:eastAsia="zh-CN"/>
        </w:rPr>
        <w:tab/>
      </w:r>
      <w:r>
        <w:rPr>
          <w:rFonts w:hint="eastAsia"/>
          <w:noProof/>
          <w:lang w:eastAsia="zh-CN"/>
        </w:rPr>
        <w:t>新增医学咨询提交和历史纪录页（微信端）</w:t>
      </w:r>
      <w:r>
        <w:rPr>
          <w:noProof/>
        </w:rPr>
        <w:tab/>
      </w:r>
      <w:r>
        <w:rPr>
          <w:noProof/>
        </w:rPr>
        <w:fldChar w:fldCharType="begin"/>
      </w:r>
      <w:r>
        <w:rPr>
          <w:noProof/>
        </w:rPr>
        <w:instrText xml:space="preserve"> PAGEREF _Toc497989226 \h </w:instrText>
      </w:r>
      <w:r>
        <w:rPr>
          <w:noProof/>
        </w:rPr>
      </w:r>
      <w:r>
        <w:rPr>
          <w:noProof/>
        </w:rPr>
        <w:fldChar w:fldCharType="separate"/>
      </w:r>
      <w:r>
        <w:rPr>
          <w:noProof/>
        </w:rPr>
        <w:t>33</w:t>
      </w:r>
      <w:r>
        <w:rPr>
          <w:noProof/>
        </w:rPr>
        <w:fldChar w:fldCharType="end"/>
      </w:r>
    </w:p>
    <w:p w14:paraId="0F6752F8"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7.1.2.5.1</w:t>
      </w:r>
      <w:r>
        <w:rPr>
          <w:rFonts w:asciiTheme="minorHAnsi" w:hAnsiTheme="minorHAnsi" w:cstheme="minorBidi"/>
          <w:noProof/>
          <w:sz w:val="22"/>
          <w:szCs w:val="22"/>
          <w:lang w:eastAsia="zh-CN"/>
        </w:rPr>
        <w:tab/>
      </w:r>
      <w:r>
        <w:rPr>
          <w:noProof/>
        </w:rPr>
        <w:t>Description</w:t>
      </w:r>
      <w:r>
        <w:rPr>
          <w:noProof/>
        </w:rPr>
        <w:tab/>
      </w:r>
      <w:r>
        <w:rPr>
          <w:noProof/>
        </w:rPr>
        <w:fldChar w:fldCharType="begin"/>
      </w:r>
      <w:r>
        <w:rPr>
          <w:noProof/>
        </w:rPr>
        <w:instrText xml:space="preserve"> PAGEREF _Toc497989227 \h </w:instrText>
      </w:r>
      <w:r>
        <w:rPr>
          <w:noProof/>
        </w:rPr>
      </w:r>
      <w:r>
        <w:rPr>
          <w:noProof/>
        </w:rPr>
        <w:fldChar w:fldCharType="separate"/>
      </w:r>
      <w:r>
        <w:rPr>
          <w:noProof/>
        </w:rPr>
        <w:t>33</w:t>
      </w:r>
      <w:r>
        <w:rPr>
          <w:noProof/>
        </w:rPr>
        <w:fldChar w:fldCharType="end"/>
      </w:r>
    </w:p>
    <w:p w14:paraId="09E6A58D"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7.1.2.5.2</w:t>
      </w:r>
      <w:r>
        <w:rPr>
          <w:rFonts w:asciiTheme="minorHAnsi" w:hAnsiTheme="minorHAnsi" w:cstheme="minorBidi"/>
          <w:noProof/>
          <w:sz w:val="22"/>
          <w:szCs w:val="22"/>
          <w:lang w:eastAsia="zh-CN"/>
        </w:rPr>
        <w:tab/>
      </w:r>
      <w:r>
        <w:rPr>
          <w:noProof/>
        </w:rPr>
        <w:t>Functional Design</w:t>
      </w:r>
      <w:r>
        <w:rPr>
          <w:noProof/>
        </w:rPr>
        <w:tab/>
      </w:r>
      <w:r>
        <w:rPr>
          <w:noProof/>
        </w:rPr>
        <w:fldChar w:fldCharType="begin"/>
      </w:r>
      <w:r>
        <w:rPr>
          <w:noProof/>
        </w:rPr>
        <w:instrText xml:space="preserve"> PAGEREF _Toc497989228 \h </w:instrText>
      </w:r>
      <w:r>
        <w:rPr>
          <w:noProof/>
        </w:rPr>
      </w:r>
      <w:r>
        <w:rPr>
          <w:noProof/>
        </w:rPr>
        <w:fldChar w:fldCharType="separate"/>
      </w:r>
      <w:r>
        <w:rPr>
          <w:noProof/>
        </w:rPr>
        <w:t>33</w:t>
      </w:r>
      <w:r>
        <w:rPr>
          <w:noProof/>
        </w:rPr>
        <w:fldChar w:fldCharType="end"/>
      </w:r>
    </w:p>
    <w:p w14:paraId="7069C133" w14:textId="77777777" w:rsidR="006F1411" w:rsidRDefault="006F1411">
      <w:pPr>
        <w:pStyle w:val="TOC4"/>
        <w:tabs>
          <w:tab w:val="left" w:pos="1760"/>
          <w:tab w:val="right" w:leader="dot" w:pos="13229"/>
        </w:tabs>
        <w:rPr>
          <w:rFonts w:asciiTheme="minorHAnsi" w:hAnsiTheme="minorHAnsi" w:cstheme="minorBidi"/>
          <w:noProof/>
          <w:sz w:val="22"/>
          <w:szCs w:val="22"/>
          <w:lang w:eastAsia="zh-CN"/>
        </w:rPr>
      </w:pPr>
      <w:r w:rsidRPr="008208C6">
        <w:rPr>
          <w:noProof/>
          <w:lang w:eastAsia="zh-CN"/>
        </w:rPr>
        <w:t>7.1.2.6</w:t>
      </w:r>
      <w:r>
        <w:rPr>
          <w:rFonts w:asciiTheme="minorHAnsi" w:hAnsiTheme="minorHAnsi" w:cstheme="minorBidi"/>
          <w:noProof/>
          <w:sz w:val="22"/>
          <w:szCs w:val="22"/>
          <w:lang w:eastAsia="zh-CN"/>
        </w:rPr>
        <w:tab/>
      </w:r>
      <w:r>
        <w:rPr>
          <w:rFonts w:hint="eastAsia"/>
          <w:noProof/>
          <w:lang w:eastAsia="zh-CN"/>
        </w:rPr>
        <w:t>新增信息查询和展示查询结果列表页（微信端）</w:t>
      </w:r>
      <w:r>
        <w:rPr>
          <w:noProof/>
        </w:rPr>
        <w:tab/>
      </w:r>
      <w:r>
        <w:rPr>
          <w:noProof/>
        </w:rPr>
        <w:fldChar w:fldCharType="begin"/>
      </w:r>
      <w:r>
        <w:rPr>
          <w:noProof/>
        </w:rPr>
        <w:instrText xml:space="preserve"> PAGEREF _Toc497989229 \h </w:instrText>
      </w:r>
      <w:r>
        <w:rPr>
          <w:noProof/>
        </w:rPr>
      </w:r>
      <w:r>
        <w:rPr>
          <w:noProof/>
        </w:rPr>
        <w:fldChar w:fldCharType="separate"/>
      </w:r>
      <w:r>
        <w:rPr>
          <w:noProof/>
        </w:rPr>
        <w:t>37</w:t>
      </w:r>
      <w:r>
        <w:rPr>
          <w:noProof/>
        </w:rPr>
        <w:fldChar w:fldCharType="end"/>
      </w:r>
    </w:p>
    <w:p w14:paraId="2425BD76"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7.1.2.6.1</w:t>
      </w:r>
      <w:r>
        <w:rPr>
          <w:rFonts w:asciiTheme="minorHAnsi" w:hAnsiTheme="minorHAnsi" w:cstheme="minorBidi"/>
          <w:noProof/>
          <w:sz w:val="22"/>
          <w:szCs w:val="22"/>
          <w:lang w:eastAsia="zh-CN"/>
        </w:rPr>
        <w:tab/>
      </w:r>
      <w:r>
        <w:rPr>
          <w:noProof/>
        </w:rPr>
        <w:t>Description</w:t>
      </w:r>
      <w:r>
        <w:rPr>
          <w:noProof/>
        </w:rPr>
        <w:tab/>
      </w:r>
      <w:r>
        <w:rPr>
          <w:noProof/>
        </w:rPr>
        <w:fldChar w:fldCharType="begin"/>
      </w:r>
      <w:r>
        <w:rPr>
          <w:noProof/>
        </w:rPr>
        <w:instrText xml:space="preserve"> PAGEREF _Toc497989230 \h </w:instrText>
      </w:r>
      <w:r>
        <w:rPr>
          <w:noProof/>
        </w:rPr>
      </w:r>
      <w:r>
        <w:rPr>
          <w:noProof/>
        </w:rPr>
        <w:fldChar w:fldCharType="separate"/>
      </w:r>
      <w:r>
        <w:rPr>
          <w:noProof/>
        </w:rPr>
        <w:t>37</w:t>
      </w:r>
      <w:r>
        <w:rPr>
          <w:noProof/>
        </w:rPr>
        <w:fldChar w:fldCharType="end"/>
      </w:r>
    </w:p>
    <w:p w14:paraId="56E21C20"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7.1.2.6.2</w:t>
      </w:r>
      <w:r>
        <w:rPr>
          <w:rFonts w:asciiTheme="minorHAnsi" w:hAnsiTheme="minorHAnsi" w:cstheme="minorBidi"/>
          <w:noProof/>
          <w:sz w:val="22"/>
          <w:szCs w:val="22"/>
          <w:lang w:eastAsia="zh-CN"/>
        </w:rPr>
        <w:tab/>
      </w:r>
      <w:r>
        <w:rPr>
          <w:noProof/>
        </w:rPr>
        <w:t>Functional Design</w:t>
      </w:r>
      <w:r>
        <w:rPr>
          <w:noProof/>
        </w:rPr>
        <w:tab/>
      </w:r>
      <w:r>
        <w:rPr>
          <w:noProof/>
        </w:rPr>
        <w:fldChar w:fldCharType="begin"/>
      </w:r>
      <w:r>
        <w:rPr>
          <w:noProof/>
        </w:rPr>
        <w:instrText xml:space="preserve"> PAGEREF _Toc497989231 \h </w:instrText>
      </w:r>
      <w:r>
        <w:rPr>
          <w:noProof/>
        </w:rPr>
      </w:r>
      <w:r>
        <w:rPr>
          <w:noProof/>
        </w:rPr>
        <w:fldChar w:fldCharType="separate"/>
      </w:r>
      <w:r>
        <w:rPr>
          <w:noProof/>
        </w:rPr>
        <w:t>37</w:t>
      </w:r>
      <w:r>
        <w:rPr>
          <w:noProof/>
        </w:rPr>
        <w:fldChar w:fldCharType="end"/>
      </w:r>
    </w:p>
    <w:p w14:paraId="3B5DE3AC" w14:textId="77777777" w:rsidR="006F1411" w:rsidRDefault="006F1411">
      <w:pPr>
        <w:pStyle w:val="TOC4"/>
        <w:tabs>
          <w:tab w:val="left" w:pos="1760"/>
          <w:tab w:val="right" w:leader="dot" w:pos="13229"/>
        </w:tabs>
        <w:rPr>
          <w:rFonts w:asciiTheme="minorHAnsi" w:hAnsiTheme="minorHAnsi" w:cstheme="minorBidi"/>
          <w:noProof/>
          <w:sz w:val="22"/>
          <w:szCs w:val="22"/>
          <w:lang w:eastAsia="zh-CN"/>
        </w:rPr>
      </w:pPr>
      <w:r w:rsidRPr="008208C6">
        <w:rPr>
          <w:noProof/>
          <w:lang w:eastAsia="zh-CN"/>
        </w:rPr>
        <w:t>7.1.2.7</w:t>
      </w:r>
      <w:r>
        <w:rPr>
          <w:rFonts w:asciiTheme="minorHAnsi" w:hAnsiTheme="minorHAnsi" w:cstheme="minorBidi"/>
          <w:noProof/>
          <w:sz w:val="22"/>
          <w:szCs w:val="22"/>
          <w:lang w:eastAsia="zh-CN"/>
        </w:rPr>
        <w:tab/>
      </w:r>
      <w:r>
        <w:rPr>
          <w:rFonts w:hint="eastAsia"/>
          <w:noProof/>
          <w:lang w:eastAsia="zh-CN"/>
        </w:rPr>
        <w:t>新增药品说明书查询页（微信端）</w:t>
      </w:r>
      <w:r>
        <w:rPr>
          <w:noProof/>
        </w:rPr>
        <w:tab/>
      </w:r>
      <w:r>
        <w:rPr>
          <w:noProof/>
        </w:rPr>
        <w:fldChar w:fldCharType="begin"/>
      </w:r>
      <w:r>
        <w:rPr>
          <w:noProof/>
        </w:rPr>
        <w:instrText xml:space="preserve"> PAGEREF _Toc497989232 \h </w:instrText>
      </w:r>
      <w:r>
        <w:rPr>
          <w:noProof/>
        </w:rPr>
      </w:r>
      <w:r>
        <w:rPr>
          <w:noProof/>
        </w:rPr>
        <w:fldChar w:fldCharType="separate"/>
      </w:r>
      <w:r>
        <w:rPr>
          <w:noProof/>
        </w:rPr>
        <w:t>42</w:t>
      </w:r>
      <w:r>
        <w:rPr>
          <w:noProof/>
        </w:rPr>
        <w:fldChar w:fldCharType="end"/>
      </w:r>
    </w:p>
    <w:p w14:paraId="1BF4147B"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lastRenderedPageBreak/>
        <w:t>7.1.2.7.1</w:t>
      </w:r>
      <w:r>
        <w:rPr>
          <w:rFonts w:asciiTheme="minorHAnsi" w:hAnsiTheme="minorHAnsi" w:cstheme="minorBidi"/>
          <w:noProof/>
          <w:sz w:val="22"/>
          <w:szCs w:val="22"/>
          <w:lang w:eastAsia="zh-CN"/>
        </w:rPr>
        <w:tab/>
      </w:r>
      <w:r>
        <w:rPr>
          <w:noProof/>
        </w:rPr>
        <w:t>Description</w:t>
      </w:r>
      <w:r>
        <w:rPr>
          <w:noProof/>
        </w:rPr>
        <w:tab/>
      </w:r>
      <w:r>
        <w:rPr>
          <w:noProof/>
        </w:rPr>
        <w:fldChar w:fldCharType="begin"/>
      </w:r>
      <w:r>
        <w:rPr>
          <w:noProof/>
        </w:rPr>
        <w:instrText xml:space="preserve"> PAGEREF _Toc497989233 \h </w:instrText>
      </w:r>
      <w:r>
        <w:rPr>
          <w:noProof/>
        </w:rPr>
      </w:r>
      <w:r>
        <w:rPr>
          <w:noProof/>
        </w:rPr>
        <w:fldChar w:fldCharType="separate"/>
      </w:r>
      <w:r>
        <w:rPr>
          <w:noProof/>
        </w:rPr>
        <w:t>42</w:t>
      </w:r>
      <w:r>
        <w:rPr>
          <w:noProof/>
        </w:rPr>
        <w:fldChar w:fldCharType="end"/>
      </w:r>
    </w:p>
    <w:p w14:paraId="7DC261BC"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7.1.2.7.2</w:t>
      </w:r>
      <w:r>
        <w:rPr>
          <w:rFonts w:asciiTheme="minorHAnsi" w:hAnsiTheme="minorHAnsi" w:cstheme="minorBidi"/>
          <w:noProof/>
          <w:sz w:val="22"/>
          <w:szCs w:val="22"/>
          <w:lang w:eastAsia="zh-CN"/>
        </w:rPr>
        <w:tab/>
      </w:r>
      <w:r>
        <w:rPr>
          <w:noProof/>
        </w:rPr>
        <w:t>Functional Design</w:t>
      </w:r>
      <w:r>
        <w:rPr>
          <w:noProof/>
        </w:rPr>
        <w:tab/>
      </w:r>
      <w:r>
        <w:rPr>
          <w:noProof/>
        </w:rPr>
        <w:fldChar w:fldCharType="begin"/>
      </w:r>
      <w:r>
        <w:rPr>
          <w:noProof/>
        </w:rPr>
        <w:instrText xml:space="preserve"> PAGEREF _Toc497989234 \h </w:instrText>
      </w:r>
      <w:r>
        <w:rPr>
          <w:noProof/>
        </w:rPr>
      </w:r>
      <w:r>
        <w:rPr>
          <w:noProof/>
        </w:rPr>
        <w:fldChar w:fldCharType="separate"/>
      </w:r>
      <w:r>
        <w:rPr>
          <w:noProof/>
        </w:rPr>
        <w:t>42</w:t>
      </w:r>
      <w:r>
        <w:rPr>
          <w:noProof/>
        </w:rPr>
        <w:fldChar w:fldCharType="end"/>
      </w:r>
    </w:p>
    <w:p w14:paraId="252C6C33" w14:textId="77777777" w:rsidR="006F1411" w:rsidRDefault="006F1411">
      <w:pPr>
        <w:pStyle w:val="TOC2"/>
        <w:rPr>
          <w:rFonts w:asciiTheme="minorHAnsi" w:hAnsiTheme="minorHAnsi" w:cstheme="minorBidi"/>
          <w:szCs w:val="22"/>
          <w:lang w:eastAsia="zh-CN"/>
        </w:rPr>
      </w:pPr>
      <w:r w:rsidRPr="008208C6">
        <w:rPr>
          <w:color w:val="000000" w:themeColor="text1"/>
        </w:rPr>
        <w:t>7.2</w:t>
      </w:r>
      <w:r>
        <w:rPr>
          <w:rFonts w:asciiTheme="minorHAnsi" w:hAnsiTheme="minorHAnsi" w:cstheme="minorBidi"/>
          <w:szCs w:val="22"/>
          <w:lang w:eastAsia="zh-CN"/>
        </w:rPr>
        <w:tab/>
      </w:r>
      <w:r>
        <w:rPr>
          <w:lang w:eastAsia="zh-CN"/>
        </w:rPr>
        <w:t xml:space="preserve">MI HCP </w:t>
      </w:r>
      <w:r>
        <w:rPr>
          <w:rFonts w:hint="eastAsia"/>
          <w:lang w:eastAsia="zh-CN"/>
        </w:rPr>
        <w:t>后台管理</w:t>
      </w:r>
      <w:r>
        <w:tab/>
      </w:r>
      <w:r>
        <w:fldChar w:fldCharType="begin"/>
      </w:r>
      <w:r>
        <w:instrText xml:space="preserve"> PAGEREF _Toc497989235 \h </w:instrText>
      </w:r>
      <w:r>
        <w:fldChar w:fldCharType="separate"/>
      </w:r>
      <w:r>
        <w:t>45</w:t>
      </w:r>
      <w:r>
        <w:fldChar w:fldCharType="end"/>
      </w:r>
    </w:p>
    <w:p w14:paraId="343FA098" w14:textId="77777777" w:rsidR="006F1411" w:rsidRDefault="006F1411">
      <w:pPr>
        <w:pStyle w:val="TOC3"/>
        <w:tabs>
          <w:tab w:val="left" w:pos="1760"/>
          <w:tab w:val="right" w:leader="dot" w:pos="13229"/>
        </w:tabs>
        <w:rPr>
          <w:rFonts w:asciiTheme="minorHAnsi" w:hAnsiTheme="minorHAnsi" w:cstheme="minorBidi"/>
          <w:noProof/>
          <w:sz w:val="22"/>
          <w:szCs w:val="22"/>
          <w:lang w:eastAsia="zh-CN"/>
        </w:rPr>
      </w:pPr>
      <w:r>
        <w:rPr>
          <w:noProof/>
          <w:lang w:eastAsia="zh-CN"/>
        </w:rPr>
        <w:t>7.2.1</w:t>
      </w:r>
      <w:r>
        <w:rPr>
          <w:rFonts w:asciiTheme="minorHAnsi" w:hAnsiTheme="minorHAnsi" w:cstheme="minorBidi"/>
          <w:noProof/>
          <w:sz w:val="22"/>
          <w:szCs w:val="22"/>
          <w:lang w:eastAsia="zh-CN"/>
        </w:rPr>
        <w:tab/>
      </w:r>
      <w:r>
        <w:rPr>
          <w:noProof/>
          <w:lang w:eastAsia="zh-CN"/>
        </w:rPr>
        <w:t>Page Design</w:t>
      </w:r>
      <w:r>
        <w:rPr>
          <w:noProof/>
        </w:rPr>
        <w:tab/>
      </w:r>
      <w:r>
        <w:rPr>
          <w:noProof/>
        </w:rPr>
        <w:fldChar w:fldCharType="begin"/>
      </w:r>
      <w:r>
        <w:rPr>
          <w:noProof/>
        </w:rPr>
        <w:instrText xml:space="preserve"> PAGEREF _Toc497989236 \h </w:instrText>
      </w:r>
      <w:r>
        <w:rPr>
          <w:noProof/>
        </w:rPr>
      </w:r>
      <w:r>
        <w:rPr>
          <w:noProof/>
        </w:rPr>
        <w:fldChar w:fldCharType="separate"/>
      </w:r>
      <w:r>
        <w:rPr>
          <w:noProof/>
        </w:rPr>
        <w:t>45</w:t>
      </w:r>
      <w:r>
        <w:rPr>
          <w:noProof/>
        </w:rPr>
        <w:fldChar w:fldCharType="end"/>
      </w:r>
    </w:p>
    <w:p w14:paraId="0800A650"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7.2.1.1.1</w:t>
      </w:r>
      <w:r>
        <w:rPr>
          <w:rFonts w:asciiTheme="minorHAnsi" w:hAnsiTheme="minorHAnsi" w:cstheme="minorBidi"/>
          <w:noProof/>
          <w:sz w:val="22"/>
          <w:szCs w:val="22"/>
          <w:lang w:eastAsia="zh-CN"/>
        </w:rPr>
        <w:tab/>
      </w:r>
      <w:r>
        <w:rPr>
          <w:noProof/>
        </w:rPr>
        <w:t>Description</w:t>
      </w:r>
      <w:r>
        <w:rPr>
          <w:noProof/>
        </w:rPr>
        <w:tab/>
      </w:r>
      <w:r>
        <w:rPr>
          <w:noProof/>
        </w:rPr>
        <w:fldChar w:fldCharType="begin"/>
      </w:r>
      <w:r>
        <w:rPr>
          <w:noProof/>
        </w:rPr>
        <w:instrText xml:space="preserve"> PAGEREF _Toc497989237 \h </w:instrText>
      </w:r>
      <w:r>
        <w:rPr>
          <w:noProof/>
        </w:rPr>
      </w:r>
      <w:r>
        <w:rPr>
          <w:noProof/>
        </w:rPr>
        <w:fldChar w:fldCharType="separate"/>
      </w:r>
      <w:r>
        <w:rPr>
          <w:noProof/>
        </w:rPr>
        <w:t>45</w:t>
      </w:r>
      <w:r>
        <w:rPr>
          <w:noProof/>
        </w:rPr>
        <w:fldChar w:fldCharType="end"/>
      </w:r>
    </w:p>
    <w:p w14:paraId="1BF8FC4B"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7.2.1.1.2</w:t>
      </w:r>
      <w:r>
        <w:rPr>
          <w:rFonts w:asciiTheme="minorHAnsi" w:hAnsiTheme="minorHAnsi" w:cstheme="minorBidi"/>
          <w:noProof/>
          <w:sz w:val="22"/>
          <w:szCs w:val="22"/>
          <w:lang w:eastAsia="zh-CN"/>
        </w:rPr>
        <w:tab/>
      </w:r>
      <w:r>
        <w:rPr>
          <w:noProof/>
        </w:rPr>
        <w:t>Functional Design</w:t>
      </w:r>
      <w:r>
        <w:rPr>
          <w:noProof/>
        </w:rPr>
        <w:tab/>
      </w:r>
      <w:r>
        <w:rPr>
          <w:noProof/>
        </w:rPr>
        <w:fldChar w:fldCharType="begin"/>
      </w:r>
      <w:r>
        <w:rPr>
          <w:noProof/>
        </w:rPr>
        <w:instrText xml:space="preserve"> PAGEREF _Toc497989238 \h </w:instrText>
      </w:r>
      <w:r>
        <w:rPr>
          <w:noProof/>
        </w:rPr>
      </w:r>
      <w:r>
        <w:rPr>
          <w:noProof/>
        </w:rPr>
        <w:fldChar w:fldCharType="separate"/>
      </w:r>
      <w:r>
        <w:rPr>
          <w:noProof/>
        </w:rPr>
        <w:t>45</w:t>
      </w:r>
      <w:r>
        <w:rPr>
          <w:noProof/>
        </w:rPr>
        <w:fldChar w:fldCharType="end"/>
      </w:r>
    </w:p>
    <w:p w14:paraId="39F389AF" w14:textId="77777777" w:rsidR="006F1411" w:rsidRDefault="006F1411">
      <w:pPr>
        <w:pStyle w:val="TOC4"/>
        <w:tabs>
          <w:tab w:val="left" w:pos="1760"/>
          <w:tab w:val="right" w:leader="dot" w:pos="13229"/>
        </w:tabs>
        <w:rPr>
          <w:rFonts w:asciiTheme="minorHAnsi" w:hAnsiTheme="minorHAnsi" w:cstheme="minorBidi"/>
          <w:noProof/>
          <w:sz w:val="22"/>
          <w:szCs w:val="22"/>
          <w:lang w:eastAsia="zh-CN"/>
        </w:rPr>
      </w:pPr>
      <w:r w:rsidRPr="008208C6">
        <w:rPr>
          <w:noProof/>
          <w:lang w:eastAsia="zh-CN"/>
        </w:rPr>
        <w:t>7.2.1.2</w:t>
      </w:r>
      <w:r>
        <w:rPr>
          <w:rFonts w:asciiTheme="minorHAnsi" w:hAnsiTheme="minorHAnsi" w:cstheme="minorBidi"/>
          <w:noProof/>
          <w:sz w:val="22"/>
          <w:szCs w:val="22"/>
          <w:lang w:eastAsia="zh-CN"/>
        </w:rPr>
        <w:tab/>
      </w:r>
      <w:r>
        <w:rPr>
          <w:rFonts w:hint="eastAsia"/>
          <w:noProof/>
          <w:lang w:eastAsia="zh-CN"/>
        </w:rPr>
        <w:t>新增信息查询数据查询及导出页（</w:t>
      </w:r>
      <w:r>
        <w:rPr>
          <w:noProof/>
          <w:lang w:eastAsia="zh-CN"/>
        </w:rPr>
        <w:t xml:space="preserve">MI HCP </w:t>
      </w:r>
      <w:r>
        <w:rPr>
          <w:rFonts w:hint="eastAsia"/>
          <w:noProof/>
          <w:lang w:eastAsia="zh-CN"/>
        </w:rPr>
        <w:t>后台管理）</w:t>
      </w:r>
      <w:r>
        <w:rPr>
          <w:noProof/>
        </w:rPr>
        <w:tab/>
      </w:r>
      <w:r>
        <w:rPr>
          <w:noProof/>
        </w:rPr>
        <w:fldChar w:fldCharType="begin"/>
      </w:r>
      <w:r>
        <w:rPr>
          <w:noProof/>
        </w:rPr>
        <w:instrText xml:space="preserve"> PAGEREF _Toc497989239 \h </w:instrText>
      </w:r>
      <w:r>
        <w:rPr>
          <w:noProof/>
        </w:rPr>
      </w:r>
      <w:r>
        <w:rPr>
          <w:noProof/>
        </w:rPr>
        <w:fldChar w:fldCharType="separate"/>
      </w:r>
      <w:r>
        <w:rPr>
          <w:noProof/>
        </w:rPr>
        <w:t>46</w:t>
      </w:r>
      <w:r>
        <w:rPr>
          <w:noProof/>
        </w:rPr>
        <w:fldChar w:fldCharType="end"/>
      </w:r>
    </w:p>
    <w:p w14:paraId="4EF5E081"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7.2.1.2.1</w:t>
      </w:r>
      <w:r>
        <w:rPr>
          <w:rFonts w:asciiTheme="minorHAnsi" w:hAnsiTheme="minorHAnsi" w:cstheme="minorBidi"/>
          <w:noProof/>
          <w:sz w:val="22"/>
          <w:szCs w:val="22"/>
          <w:lang w:eastAsia="zh-CN"/>
        </w:rPr>
        <w:tab/>
      </w:r>
      <w:r>
        <w:rPr>
          <w:noProof/>
        </w:rPr>
        <w:t>Description</w:t>
      </w:r>
      <w:r>
        <w:rPr>
          <w:noProof/>
        </w:rPr>
        <w:tab/>
      </w:r>
      <w:r>
        <w:rPr>
          <w:noProof/>
        </w:rPr>
        <w:fldChar w:fldCharType="begin"/>
      </w:r>
      <w:r>
        <w:rPr>
          <w:noProof/>
        </w:rPr>
        <w:instrText xml:space="preserve"> PAGEREF _Toc497989240 \h </w:instrText>
      </w:r>
      <w:r>
        <w:rPr>
          <w:noProof/>
        </w:rPr>
      </w:r>
      <w:r>
        <w:rPr>
          <w:noProof/>
        </w:rPr>
        <w:fldChar w:fldCharType="separate"/>
      </w:r>
      <w:r>
        <w:rPr>
          <w:noProof/>
        </w:rPr>
        <w:t>46</w:t>
      </w:r>
      <w:r>
        <w:rPr>
          <w:noProof/>
        </w:rPr>
        <w:fldChar w:fldCharType="end"/>
      </w:r>
    </w:p>
    <w:p w14:paraId="49B29E36"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7.2.1.2.2</w:t>
      </w:r>
      <w:r>
        <w:rPr>
          <w:rFonts w:asciiTheme="minorHAnsi" w:hAnsiTheme="minorHAnsi" w:cstheme="minorBidi"/>
          <w:noProof/>
          <w:sz w:val="22"/>
          <w:szCs w:val="22"/>
          <w:lang w:eastAsia="zh-CN"/>
        </w:rPr>
        <w:tab/>
      </w:r>
      <w:r>
        <w:rPr>
          <w:noProof/>
        </w:rPr>
        <w:t>Functional Design</w:t>
      </w:r>
      <w:r>
        <w:rPr>
          <w:noProof/>
        </w:rPr>
        <w:tab/>
      </w:r>
      <w:r>
        <w:rPr>
          <w:noProof/>
        </w:rPr>
        <w:fldChar w:fldCharType="begin"/>
      </w:r>
      <w:r>
        <w:rPr>
          <w:noProof/>
        </w:rPr>
        <w:instrText xml:space="preserve"> PAGEREF _Toc497989241 \h </w:instrText>
      </w:r>
      <w:r>
        <w:rPr>
          <w:noProof/>
        </w:rPr>
      </w:r>
      <w:r>
        <w:rPr>
          <w:noProof/>
        </w:rPr>
        <w:fldChar w:fldCharType="separate"/>
      </w:r>
      <w:r>
        <w:rPr>
          <w:noProof/>
        </w:rPr>
        <w:t>46</w:t>
      </w:r>
      <w:r>
        <w:rPr>
          <w:noProof/>
        </w:rPr>
        <w:fldChar w:fldCharType="end"/>
      </w:r>
    </w:p>
    <w:p w14:paraId="646C664A" w14:textId="77777777" w:rsidR="006F1411" w:rsidRDefault="006F1411">
      <w:pPr>
        <w:pStyle w:val="TOC2"/>
        <w:rPr>
          <w:rFonts w:asciiTheme="minorHAnsi" w:hAnsiTheme="minorHAnsi" w:cstheme="minorBidi"/>
          <w:szCs w:val="22"/>
          <w:lang w:eastAsia="zh-CN"/>
        </w:rPr>
      </w:pPr>
      <w:r w:rsidRPr="008208C6">
        <w:rPr>
          <w:color w:val="000000" w:themeColor="text1"/>
        </w:rPr>
        <w:t>7.3</w:t>
      </w:r>
      <w:r>
        <w:rPr>
          <w:rFonts w:asciiTheme="minorHAnsi" w:hAnsiTheme="minorHAnsi" w:cstheme="minorBidi"/>
          <w:szCs w:val="22"/>
          <w:lang w:eastAsia="zh-CN"/>
        </w:rPr>
        <w:tab/>
      </w:r>
      <w:r w:rsidRPr="008208C6">
        <w:rPr>
          <w:lang w:eastAsia="zh-CN"/>
        </w:rPr>
        <w:t>MI HCP</w:t>
      </w:r>
      <w:r>
        <w:tab/>
      </w:r>
      <w:r>
        <w:fldChar w:fldCharType="begin"/>
      </w:r>
      <w:r>
        <w:instrText xml:space="preserve"> PAGEREF _Toc497989242 \h </w:instrText>
      </w:r>
      <w:r>
        <w:fldChar w:fldCharType="separate"/>
      </w:r>
      <w:r>
        <w:t>47</w:t>
      </w:r>
      <w:r>
        <w:fldChar w:fldCharType="end"/>
      </w:r>
    </w:p>
    <w:p w14:paraId="2D9D1B92" w14:textId="77777777" w:rsidR="006F1411" w:rsidRDefault="006F1411">
      <w:pPr>
        <w:pStyle w:val="TOC3"/>
        <w:tabs>
          <w:tab w:val="left" w:pos="1760"/>
          <w:tab w:val="right" w:leader="dot" w:pos="13229"/>
        </w:tabs>
        <w:rPr>
          <w:rFonts w:asciiTheme="minorHAnsi" w:hAnsiTheme="minorHAnsi" w:cstheme="minorBidi"/>
          <w:noProof/>
          <w:sz w:val="22"/>
          <w:szCs w:val="22"/>
          <w:lang w:eastAsia="zh-CN"/>
        </w:rPr>
      </w:pPr>
      <w:r>
        <w:rPr>
          <w:noProof/>
          <w:lang w:eastAsia="zh-CN"/>
        </w:rPr>
        <w:t>7.3.1</w:t>
      </w:r>
      <w:r>
        <w:rPr>
          <w:rFonts w:asciiTheme="minorHAnsi" w:hAnsiTheme="minorHAnsi" w:cstheme="minorBidi"/>
          <w:noProof/>
          <w:sz w:val="22"/>
          <w:szCs w:val="22"/>
          <w:lang w:eastAsia="zh-CN"/>
        </w:rPr>
        <w:tab/>
      </w:r>
      <w:r>
        <w:rPr>
          <w:noProof/>
          <w:lang w:eastAsia="zh-CN"/>
        </w:rPr>
        <w:t>Database Design</w:t>
      </w:r>
      <w:r>
        <w:rPr>
          <w:noProof/>
        </w:rPr>
        <w:tab/>
      </w:r>
      <w:r>
        <w:rPr>
          <w:noProof/>
        </w:rPr>
        <w:fldChar w:fldCharType="begin"/>
      </w:r>
      <w:r>
        <w:rPr>
          <w:noProof/>
        </w:rPr>
        <w:instrText xml:space="preserve"> PAGEREF _Toc497989243 \h </w:instrText>
      </w:r>
      <w:r>
        <w:rPr>
          <w:noProof/>
        </w:rPr>
      </w:r>
      <w:r>
        <w:rPr>
          <w:noProof/>
        </w:rPr>
        <w:fldChar w:fldCharType="separate"/>
      </w:r>
      <w:r>
        <w:rPr>
          <w:noProof/>
        </w:rPr>
        <w:t>47</w:t>
      </w:r>
      <w:r>
        <w:rPr>
          <w:noProof/>
        </w:rPr>
        <w:fldChar w:fldCharType="end"/>
      </w:r>
    </w:p>
    <w:p w14:paraId="7F377F16" w14:textId="77777777" w:rsidR="006F1411" w:rsidRDefault="006F1411">
      <w:pPr>
        <w:pStyle w:val="TOC3"/>
        <w:tabs>
          <w:tab w:val="left" w:pos="1760"/>
          <w:tab w:val="right" w:leader="dot" w:pos="13229"/>
        </w:tabs>
        <w:rPr>
          <w:rFonts w:asciiTheme="minorHAnsi" w:hAnsiTheme="minorHAnsi" w:cstheme="minorBidi"/>
          <w:noProof/>
          <w:sz w:val="22"/>
          <w:szCs w:val="22"/>
          <w:lang w:eastAsia="zh-CN"/>
        </w:rPr>
      </w:pPr>
      <w:r>
        <w:rPr>
          <w:noProof/>
          <w:lang w:eastAsia="zh-CN"/>
        </w:rPr>
        <w:t>7.3.2</w:t>
      </w:r>
      <w:r>
        <w:rPr>
          <w:rFonts w:asciiTheme="minorHAnsi" w:hAnsiTheme="minorHAnsi" w:cstheme="minorBidi"/>
          <w:noProof/>
          <w:sz w:val="22"/>
          <w:szCs w:val="22"/>
          <w:lang w:eastAsia="zh-CN"/>
        </w:rPr>
        <w:tab/>
      </w:r>
      <w:r>
        <w:rPr>
          <w:noProof/>
          <w:lang w:eastAsia="zh-CN"/>
        </w:rPr>
        <w:t>Page Design</w:t>
      </w:r>
      <w:r>
        <w:rPr>
          <w:noProof/>
        </w:rPr>
        <w:tab/>
      </w:r>
      <w:r>
        <w:rPr>
          <w:noProof/>
        </w:rPr>
        <w:fldChar w:fldCharType="begin"/>
      </w:r>
      <w:r>
        <w:rPr>
          <w:noProof/>
        </w:rPr>
        <w:instrText xml:space="preserve"> PAGEREF _Toc497989244 \h </w:instrText>
      </w:r>
      <w:r>
        <w:rPr>
          <w:noProof/>
        </w:rPr>
      </w:r>
      <w:r>
        <w:rPr>
          <w:noProof/>
        </w:rPr>
        <w:fldChar w:fldCharType="separate"/>
      </w:r>
      <w:r>
        <w:rPr>
          <w:noProof/>
        </w:rPr>
        <w:t>48</w:t>
      </w:r>
      <w:r>
        <w:rPr>
          <w:noProof/>
        </w:rPr>
        <w:fldChar w:fldCharType="end"/>
      </w:r>
    </w:p>
    <w:p w14:paraId="0F136109" w14:textId="77777777" w:rsidR="006F1411" w:rsidRDefault="006F1411">
      <w:pPr>
        <w:pStyle w:val="TOC4"/>
        <w:tabs>
          <w:tab w:val="left" w:pos="1760"/>
          <w:tab w:val="right" w:leader="dot" w:pos="13229"/>
        </w:tabs>
        <w:rPr>
          <w:rFonts w:asciiTheme="minorHAnsi" w:hAnsiTheme="minorHAnsi" w:cstheme="minorBidi"/>
          <w:noProof/>
          <w:sz w:val="22"/>
          <w:szCs w:val="22"/>
          <w:lang w:eastAsia="zh-CN"/>
        </w:rPr>
      </w:pPr>
      <w:r w:rsidRPr="008208C6">
        <w:rPr>
          <w:noProof/>
          <w:lang w:eastAsia="zh-CN"/>
        </w:rPr>
        <w:t>7.3.2.1</w:t>
      </w:r>
      <w:r>
        <w:rPr>
          <w:rFonts w:asciiTheme="minorHAnsi" w:hAnsiTheme="minorHAnsi" w:cstheme="minorBidi"/>
          <w:noProof/>
          <w:sz w:val="22"/>
          <w:szCs w:val="22"/>
          <w:lang w:eastAsia="zh-CN"/>
        </w:rPr>
        <w:tab/>
      </w:r>
      <w:r>
        <w:rPr>
          <w:noProof/>
          <w:lang w:eastAsia="zh-CN"/>
        </w:rPr>
        <w:t xml:space="preserve">MI HCP </w:t>
      </w:r>
      <w:r>
        <w:rPr>
          <w:rFonts w:hint="eastAsia"/>
          <w:noProof/>
          <w:lang w:eastAsia="zh-CN"/>
        </w:rPr>
        <w:t>新增搜索、下载</w:t>
      </w:r>
      <w:r>
        <w:rPr>
          <w:noProof/>
          <w:lang w:eastAsia="zh-CN"/>
        </w:rPr>
        <w:t>SinoMed</w:t>
      </w:r>
      <w:r>
        <w:rPr>
          <w:rFonts w:hint="eastAsia"/>
          <w:noProof/>
          <w:lang w:eastAsia="zh-CN"/>
        </w:rPr>
        <w:t>文献的功能</w:t>
      </w:r>
      <w:r>
        <w:rPr>
          <w:noProof/>
        </w:rPr>
        <w:tab/>
      </w:r>
      <w:r>
        <w:rPr>
          <w:noProof/>
        </w:rPr>
        <w:fldChar w:fldCharType="begin"/>
      </w:r>
      <w:r>
        <w:rPr>
          <w:noProof/>
        </w:rPr>
        <w:instrText xml:space="preserve"> PAGEREF _Toc497989245 \h </w:instrText>
      </w:r>
      <w:r>
        <w:rPr>
          <w:noProof/>
        </w:rPr>
      </w:r>
      <w:r>
        <w:rPr>
          <w:noProof/>
        </w:rPr>
        <w:fldChar w:fldCharType="separate"/>
      </w:r>
      <w:r>
        <w:rPr>
          <w:noProof/>
        </w:rPr>
        <w:t>48</w:t>
      </w:r>
      <w:r>
        <w:rPr>
          <w:noProof/>
        </w:rPr>
        <w:fldChar w:fldCharType="end"/>
      </w:r>
    </w:p>
    <w:p w14:paraId="757E5B6D"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7.3.2.1.1</w:t>
      </w:r>
      <w:r>
        <w:rPr>
          <w:rFonts w:asciiTheme="minorHAnsi" w:hAnsiTheme="minorHAnsi" w:cstheme="minorBidi"/>
          <w:noProof/>
          <w:sz w:val="22"/>
          <w:szCs w:val="22"/>
          <w:lang w:eastAsia="zh-CN"/>
        </w:rPr>
        <w:tab/>
      </w:r>
      <w:r>
        <w:rPr>
          <w:noProof/>
        </w:rPr>
        <w:t>Description</w:t>
      </w:r>
      <w:r>
        <w:rPr>
          <w:noProof/>
        </w:rPr>
        <w:tab/>
      </w:r>
      <w:r>
        <w:rPr>
          <w:noProof/>
        </w:rPr>
        <w:fldChar w:fldCharType="begin"/>
      </w:r>
      <w:r>
        <w:rPr>
          <w:noProof/>
        </w:rPr>
        <w:instrText xml:space="preserve"> PAGEREF _Toc497989246 \h </w:instrText>
      </w:r>
      <w:r>
        <w:rPr>
          <w:noProof/>
        </w:rPr>
      </w:r>
      <w:r>
        <w:rPr>
          <w:noProof/>
        </w:rPr>
        <w:fldChar w:fldCharType="separate"/>
      </w:r>
      <w:r>
        <w:rPr>
          <w:noProof/>
        </w:rPr>
        <w:t>48</w:t>
      </w:r>
      <w:r>
        <w:rPr>
          <w:noProof/>
        </w:rPr>
        <w:fldChar w:fldCharType="end"/>
      </w:r>
    </w:p>
    <w:p w14:paraId="0B86578B"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7.3.2.1.2</w:t>
      </w:r>
      <w:r>
        <w:rPr>
          <w:rFonts w:asciiTheme="minorHAnsi" w:hAnsiTheme="minorHAnsi" w:cstheme="minorBidi"/>
          <w:noProof/>
          <w:sz w:val="22"/>
          <w:szCs w:val="22"/>
          <w:lang w:eastAsia="zh-CN"/>
        </w:rPr>
        <w:tab/>
      </w:r>
      <w:r>
        <w:rPr>
          <w:noProof/>
        </w:rPr>
        <w:t>Functional Design</w:t>
      </w:r>
      <w:r>
        <w:rPr>
          <w:noProof/>
        </w:rPr>
        <w:tab/>
      </w:r>
      <w:r>
        <w:rPr>
          <w:noProof/>
        </w:rPr>
        <w:fldChar w:fldCharType="begin"/>
      </w:r>
      <w:r>
        <w:rPr>
          <w:noProof/>
        </w:rPr>
        <w:instrText xml:space="preserve"> PAGEREF _Toc497989247 \h </w:instrText>
      </w:r>
      <w:r>
        <w:rPr>
          <w:noProof/>
        </w:rPr>
      </w:r>
      <w:r>
        <w:rPr>
          <w:noProof/>
        </w:rPr>
        <w:fldChar w:fldCharType="separate"/>
      </w:r>
      <w:r>
        <w:rPr>
          <w:noProof/>
        </w:rPr>
        <w:t>48</w:t>
      </w:r>
      <w:r>
        <w:rPr>
          <w:noProof/>
        </w:rPr>
        <w:fldChar w:fldCharType="end"/>
      </w:r>
    </w:p>
    <w:p w14:paraId="3BD91530" w14:textId="77777777" w:rsidR="006F1411" w:rsidRDefault="006F1411">
      <w:pPr>
        <w:pStyle w:val="TOC4"/>
        <w:tabs>
          <w:tab w:val="left" w:pos="1760"/>
          <w:tab w:val="right" w:leader="dot" w:pos="13229"/>
        </w:tabs>
        <w:rPr>
          <w:rFonts w:asciiTheme="minorHAnsi" w:hAnsiTheme="minorHAnsi" w:cstheme="minorBidi"/>
          <w:noProof/>
          <w:sz w:val="22"/>
          <w:szCs w:val="22"/>
          <w:lang w:eastAsia="zh-CN"/>
        </w:rPr>
      </w:pPr>
      <w:r w:rsidRPr="008208C6">
        <w:rPr>
          <w:noProof/>
          <w:lang w:eastAsia="zh-CN"/>
        </w:rPr>
        <w:t>7.3.2.2</w:t>
      </w:r>
      <w:r>
        <w:rPr>
          <w:rFonts w:asciiTheme="minorHAnsi" w:hAnsiTheme="minorHAnsi" w:cstheme="minorBidi"/>
          <w:noProof/>
          <w:sz w:val="22"/>
          <w:szCs w:val="22"/>
          <w:lang w:eastAsia="zh-CN"/>
        </w:rPr>
        <w:tab/>
      </w:r>
      <w:r>
        <w:rPr>
          <w:noProof/>
          <w:lang w:eastAsia="zh-CN"/>
        </w:rPr>
        <w:t xml:space="preserve">MI HCP UI </w:t>
      </w:r>
      <w:r>
        <w:rPr>
          <w:rFonts w:hint="eastAsia"/>
          <w:noProof/>
          <w:lang w:eastAsia="zh-CN"/>
        </w:rPr>
        <w:t>更改</w:t>
      </w:r>
      <w:r>
        <w:rPr>
          <w:noProof/>
        </w:rPr>
        <w:tab/>
      </w:r>
      <w:r>
        <w:rPr>
          <w:noProof/>
        </w:rPr>
        <w:fldChar w:fldCharType="begin"/>
      </w:r>
      <w:r>
        <w:rPr>
          <w:noProof/>
        </w:rPr>
        <w:instrText xml:space="preserve"> PAGEREF _Toc497989248 \h </w:instrText>
      </w:r>
      <w:r>
        <w:rPr>
          <w:noProof/>
        </w:rPr>
      </w:r>
      <w:r>
        <w:rPr>
          <w:noProof/>
        </w:rPr>
        <w:fldChar w:fldCharType="separate"/>
      </w:r>
      <w:r>
        <w:rPr>
          <w:noProof/>
        </w:rPr>
        <w:t>52</w:t>
      </w:r>
      <w:r>
        <w:rPr>
          <w:noProof/>
        </w:rPr>
        <w:fldChar w:fldCharType="end"/>
      </w:r>
    </w:p>
    <w:p w14:paraId="120E93EE"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7.3.2.2.1</w:t>
      </w:r>
      <w:r>
        <w:rPr>
          <w:rFonts w:asciiTheme="minorHAnsi" w:hAnsiTheme="minorHAnsi" w:cstheme="minorBidi"/>
          <w:noProof/>
          <w:sz w:val="22"/>
          <w:szCs w:val="22"/>
          <w:lang w:eastAsia="zh-CN"/>
        </w:rPr>
        <w:tab/>
      </w:r>
      <w:r>
        <w:rPr>
          <w:noProof/>
        </w:rPr>
        <w:t>Description</w:t>
      </w:r>
      <w:r>
        <w:rPr>
          <w:noProof/>
        </w:rPr>
        <w:tab/>
      </w:r>
      <w:r>
        <w:rPr>
          <w:noProof/>
        </w:rPr>
        <w:fldChar w:fldCharType="begin"/>
      </w:r>
      <w:r>
        <w:rPr>
          <w:noProof/>
        </w:rPr>
        <w:instrText xml:space="preserve"> PAGEREF _Toc497989249 \h </w:instrText>
      </w:r>
      <w:r>
        <w:rPr>
          <w:noProof/>
        </w:rPr>
      </w:r>
      <w:r>
        <w:rPr>
          <w:noProof/>
        </w:rPr>
        <w:fldChar w:fldCharType="separate"/>
      </w:r>
      <w:r>
        <w:rPr>
          <w:noProof/>
        </w:rPr>
        <w:t>52</w:t>
      </w:r>
      <w:r>
        <w:rPr>
          <w:noProof/>
        </w:rPr>
        <w:fldChar w:fldCharType="end"/>
      </w:r>
    </w:p>
    <w:p w14:paraId="544DBB7F"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7.3.2.2.2</w:t>
      </w:r>
      <w:r>
        <w:rPr>
          <w:rFonts w:asciiTheme="minorHAnsi" w:hAnsiTheme="minorHAnsi" w:cstheme="minorBidi"/>
          <w:noProof/>
          <w:sz w:val="22"/>
          <w:szCs w:val="22"/>
          <w:lang w:eastAsia="zh-CN"/>
        </w:rPr>
        <w:tab/>
      </w:r>
      <w:r>
        <w:rPr>
          <w:noProof/>
        </w:rPr>
        <w:t>Functional Design</w:t>
      </w:r>
      <w:r>
        <w:rPr>
          <w:noProof/>
        </w:rPr>
        <w:tab/>
      </w:r>
      <w:r>
        <w:rPr>
          <w:noProof/>
        </w:rPr>
        <w:fldChar w:fldCharType="begin"/>
      </w:r>
      <w:r>
        <w:rPr>
          <w:noProof/>
        </w:rPr>
        <w:instrText xml:space="preserve"> PAGEREF _Toc497989250 \h </w:instrText>
      </w:r>
      <w:r>
        <w:rPr>
          <w:noProof/>
        </w:rPr>
      </w:r>
      <w:r>
        <w:rPr>
          <w:noProof/>
        </w:rPr>
        <w:fldChar w:fldCharType="separate"/>
      </w:r>
      <w:r>
        <w:rPr>
          <w:noProof/>
        </w:rPr>
        <w:t>52</w:t>
      </w:r>
      <w:r>
        <w:rPr>
          <w:noProof/>
        </w:rPr>
        <w:fldChar w:fldCharType="end"/>
      </w:r>
    </w:p>
    <w:p w14:paraId="451ECD28" w14:textId="77777777" w:rsidR="006F1411" w:rsidRDefault="006F1411">
      <w:pPr>
        <w:pStyle w:val="TOC2"/>
        <w:rPr>
          <w:rFonts w:asciiTheme="minorHAnsi" w:hAnsiTheme="minorHAnsi" w:cstheme="minorBidi"/>
          <w:szCs w:val="22"/>
          <w:lang w:eastAsia="zh-CN"/>
        </w:rPr>
      </w:pPr>
      <w:r w:rsidRPr="008208C6">
        <w:rPr>
          <w:color w:val="000000" w:themeColor="text1"/>
          <w:lang w:eastAsia="zh-CN"/>
        </w:rPr>
        <w:t>7.4</w:t>
      </w:r>
      <w:r>
        <w:rPr>
          <w:rFonts w:asciiTheme="minorHAnsi" w:hAnsiTheme="minorHAnsi" w:cstheme="minorBidi"/>
          <w:szCs w:val="22"/>
          <w:lang w:eastAsia="zh-CN"/>
        </w:rPr>
        <w:tab/>
      </w:r>
      <w:r>
        <w:rPr>
          <w:lang w:eastAsia="zh-CN"/>
        </w:rPr>
        <w:t>YiGu APP</w:t>
      </w:r>
      <w:r>
        <w:tab/>
      </w:r>
      <w:r>
        <w:fldChar w:fldCharType="begin"/>
      </w:r>
      <w:r>
        <w:instrText xml:space="preserve"> PAGEREF _Toc497989251 \h </w:instrText>
      </w:r>
      <w:r>
        <w:fldChar w:fldCharType="separate"/>
      </w:r>
      <w:r>
        <w:t>60</w:t>
      </w:r>
      <w:r>
        <w:fldChar w:fldCharType="end"/>
      </w:r>
    </w:p>
    <w:p w14:paraId="49B13F16" w14:textId="77777777" w:rsidR="006F1411" w:rsidRDefault="006F1411">
      <w:pPr>
        <w:pStyle w:val="TOC4"/>
        <w:tabs>
          <w:tab w:val="left" w:pos="1760"/>
          <w:tab w:val="right" w:leader="dot" w:pos="13229"/>
        </w:tabs>
        <w:rPr>
          <w:rFonts w:asciiTheme="minorHAnsi" w:hAnsiTheme="minorHAnsi" w:cstheme="minorBidi"/>
          <w:noProof/>
          <w:sz w:val="22"/>
          <w:szCs w:val="22"/>
          <w:lang w:eastAsia="zh-CN"/>
        </w:rPr>
      </w:pPr>
      <w:r w:rsidRPr="008208C6">
        <w:rPr>
          <w:noProof/>
          <w:lang w:eastAsia="zh-CN"/>
        </w:rPr>
        <w:t>7.4.1.1</w:t>
      </w:r>
      <w:r>
        <w:rPr>
          <w:rFonts w:asciiTheme="minorHAnsi" w:hAnsiTheme="minorHAnsi" w:cstheme="minorBidi"/>
          <w:noProof/>
          <w:sz w:val="22"/>
          <w:szCs w:val="22"/>
          <w:lang w:eastAsia="zh-CN"/>
        </w:rPr>
        <w:tab/>
      </w:r>
      <w:r>
        <w:rPr>
          <w:noProof/>
          <w:lang w:eastAsia="zh-CN"/>
        </w:rPr>
        <w:t xml:space="preserve">YiGu APP </w:t>
      </w:r>
      <w:r>
        <w:rPr>
          <w:rFonts w:hint="eastAsia"/>
          <w:noProof/>
          <w:lang w:eastAsia="zh-CN"/>
        </w:rPr>
        <w:t>新增搜索、下载</w:t>
      </w:r>
      <w:r>
        <w:rPr>
          <w:noProof/>
          <w:lang w:eastAsia="zh-CN"/>
        </w:rPr>
        <w:t>SinoMed</w:t>
      </w:r>
      <w:r>
        <w:rPr>
          <w:rFonts w:hint="eastAsia"/>
          <w:noProof/>
          <w:lang w:eastAsia="zh-CN"/>
        </w:rPr>
        <w:t>文献的功能</w:t>
      </w:r>
      <w:r>
        <w:rPr>
          <w:noProof/>
        </w:rPr>
        <w:tab/>
      </w:r>
      <w:r>
        <w:rPr>
          <w:noProof/>
        </w:rPr>
        <w:fldChar w:fldCharType="begin"/>
      </w:r>
      <w:r>
        <w:rPr>
          <w:noProof/>
        </w:rPr>
        <w:instrText xml:space="preserve"> PAGEREF _Toc497989252 \h </w:instrText>
      </w:r>
      <w:r>
        <w:rPr>
          <w:noProof/>
        </w:rPr>
      </w:r>
      <w:r>
        <w:rPr>
          <w:noProof/>
        </w:rPr>
        <w:fldChar w:fldCharType="separate"/>
      </w:r>
      <w:r>
        <w:rPr>
          <w:noProof/>
        </w:rPr>
        <w:t>60</w:t>
      </w:r>
      <w:r>
        <w:rPr>
          <w:noProof/>
        </w:rPr>
        <w:fldChar w:fldCharType="end"/>
      </w:r>
    </w:p>
    <w:p w14:paraId="2FCE1ABE"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7.4.1.1.1</w:t>
      </w:r>
      <w:r>
        <w:rPr>
          <w:rFonts w:asciiTheme="minorHAnsi" w:hAnsiTheme="minorHAnsi" w:cstheme="minorBidi"/>
          <w:noProof/>
          <w:sz w:val="22"/>
          <w:szCs w:val="22"/>
          <w:lang w:eastAsia="zh-CN"/>
        </w:rPr>
        <w:tab/>
      </w:r>
      <w:r>
        <w:rPr>
          <w:noProof/>
        </w:rPr>
        <w:t>Description</w:t>
      </w:r>
      <w:r>
        <w:rPr>
          <w:noProof/>
        </w:rPr>
        <w:tab/>
      </w:r>
      <w:r>
        <w:rPr>
          <w:noProof/>
        </w:rPr>
        <w:fldChar w:fldCharType="begin"/>
      </w:r>
      <w:r>
        <w:rPr>
          <w:noProof/>
        </w:rPr>
        <w:instrText xml:space="preserve"> PAGEREF _Toc497989253 \h </w:instrText>
      </w:r>
      <w:r>
        <w:rPr>
          <w:noProof/>
        </w:rPr>
      </w:r>
      <w:r>
        <w:rPr>
          <w:noProof/>
        </w:rPr>
        <w:fldChar w:fldCharType="separate"/>
      </w:r>
      <w:r>
        <w:rPr>
          <w:noProof/>
        </w:rPr>
        <w:t>60</w:t>
      </w:r>
      <w:r>
        <w:rPr>
          <w:noProof/>
        </w:rPr>
        <w:fldChar w:fldCharType="end"/>
      </w:r>
    </w:p>
    <w:p w14:paraId="10E4A625"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7.4.1.1.2</w:t>
      </w:r>
      <w:r>
        <w:rPr>
          <w:rFonts w:asciiTheme="minorHAnsi" w:hAnsiTheme="minorHAnsi" w:cstheme="minorBidi"/>
          <w:noProof/>
          <w:sz w:val="22"/>
          <w:szCs w:val="22"/>
          <w:lang w:eastAsia="zh-CN"/>
        </w:rPr>
        <w:tab/>
      </w:r>
      <w:r>
        <w:rPr>
          <w:noProof/>
        </w:rPr>
        <w:t>Functional Design</w:t>
      </w:r>
      <w:r>
        <w:rPr>
          <w:noProof/>
        </w:rPr>
        <w:tab/>
      </w:r>
      <w:r>
        <w:rPr>
          <w:noProof/>
        </w:rPr>
        <w:fldChar w:fldCharType="begin"/>
      </w:r>
      <w:r>
        <w:rPr>
          <w:noProof/>
        </w:rPr>
        <w:instrText xml:space="preserve"> PAGEREF _Toc497989254 \h </w:instrText>
      </w:r>
      <w:r>
        <w:rPr>
          <w:noProof/>
        </w:rPr>
      </w:r>
      <w:r>
        <w:rPr>
          <w:noProof/>
        </w:rPr>
        <w:fldChar w:fldCharType="separate"/>
      </w:r>
      <w:r>
        <w:rPr>
          <w:noProof/>
        </w:rPr>
        <w:t>60</w:t>
      </w:r>
      <w:r>
        <w:rPr>
          <w:noProof/>
        </w:rPr>
        <w:fldChar w:fldCharType="end"/>
      </w:r>
    </w:p>
    <w:p w14:paraId="2EC698FB" w14:textId="77777777" w:rsidR="006F1411" w:rsidRDefault="006F1411">
      <w:pPr>
        <w:pStyle w:val="TOC4"/>
        <w:tabs>
          <w:tab w:val="left" w:pos="1760"/>
          <w:tab w:val="right" w:leader="dot" w:pos="13229"/>
        </w:tabs>
        <w:rPr>
          <w:rFonts w:asciiTheme="minorHAnsi" w:hAnsiTheme="minorHAnsi" w:cstheme="minorBidi"/>
          <w:noProof/>
          <w:sz w:val="22"/>
          <w:szCs w:val="22"/>
          <w:lang w:eastAsia="zh-CN"/>
        </w:rPr>
      </w:pPr>
      <w:r w:rsidRPr="008208C6">
        <w:rPr>
          <w:noProof/>
          <w:lang w:eastAsia="zh-CN"/>
        </w:rPr>
        <w:lastRenderedPageBreak/>
        <w:t>7.4.1.2</w:t>
      </w:r>
      <w:r>
        <w:rPr>
          <w:rFonts w:asciiTheme="minorHAnsi" w:hAnsiTheme="minorHAnsi" w:cstheme="minorBidi"/>
          <w:noProof/>
          <w:sz w:val="22"/>
          <w:szCs w:val="22"/>
          <w:lang w:eastAsia="zh-CN"/>
        </w:rPr>
        <w:tab/>
      </w:r>
      <w:r>
        <w:rPr>
          <w:noProof/>
          <w:lang w:eastAsia="zh-CN"/>
        </w:rPr>
        <w:t xml:space="preserve">YiGu APP </w:t>
      </w:r>
      <w:r>
        <w:rPr>
          <w:rFonts w:hint="eastAsia"/>
          <w:noProof/>
          <w:lang w:eastAsia="zh-CN"/>
        </w:rPr>
        <w:t>欢迎页</w:t>
      </w:r>
      <w:r>
        <w:rPr>
          <w:noProof/>
        </w:rPr>
        <w:tab/>
      </w:r>
      <w:r>
        <w:rPr>
          <w:noProof/>
        </w:rPr>
        <w:fldChar w:fldCharType="begin"/>
      </w:r>
      <w:r>
        <w:rPr>
          <w:noProof/>
        </w:rPr>
        <w:instrText xml:space="preserve"> PAGEREF _Toc497989255 \h </w:instrText>
      </w:r>
      <w:r>
        <w:rPr>
          <w:noProof/>
        </w:rPr>
      </w:r>
      <w:r>
        <w:rPr>
          <w:noProof/>
        </w:rPr>
        <w:fldChar w:fldCharType="separate"/>
      </w:r>
      <w:r>
        <w:rPr>
          <w:noProof/>
        </w:rPr>
        <w:t>65</w:t>
      </w:r>
      <w:r>
        <w:rPr>
          <w:noProof/>
        </w:rPr>
        <w:fldChar w:fldCharType="end"/>
      </w:r>
    </w:p>
    <w:p w14:paraId="13E7B039"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7.4.1.2.1</w:t>
      </w:r>
      <w:r>
        <w:rPr>
          <w:rFonts w:asciiTheme="minorHAnsi" w:hAnsiTheme="minorHAnsi" w:cstheme="minorBidi"/>
          <w:noProof/>
          <w:sz w:val="22"/>
          <w:szCs w:val="22"/>
          <w:lang w:eastAsia="zh-CN"/>
        </w:rPr>
        <w:tab/>
      </w:r>
      <w:r>
        <w:rPr>
          <w:noProof/>
        </w:rPr>
        <w:t>Description</w:t>
      </w:r>
      <w:r>
        <w:rPr>
          <w:noProof/>
        </w:rPr>
        <w:tab/>
      </w:r>
      <w:r>
        <w:rPr>
          <w:noProof/>
        </w:rPr>
        <w:fldChar w:fldCharType="begin"/>
      </w:r>
      <w:r>
        <w:rPr>
          <w:noProof/>
        </w:rPr>
        <w:instrText xml:space="preserve"> PAGEREF _Toc497989256 \h </w:instrText>
      </w:r>
      <w:r>
        <w:rPr>
          <w:noProof/>
        </w:rPr>
      </w:r>
      <w:r>
        <w:rPr>
          <w:noProof/>
        </w:rPr>
        <w:fldChar w:fldCharType="separate"/>
      </w:r>
      <w:r>
        <w:rPr>
          <w:noProof/>
        </w:rPr>
        <w:t>65</w:t>
      </w:r>
      <w:r>
        <w:rPr>
          <w:noProof/>
        </w:rPr>
        <w:fldChar w:fldCharType="end"/>
      </w:r>
    </w:p>
    <w:p w14:paraId="3A6048C8"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7.4.1.2.2</w:t>
      </w:r>
      <w:r>
        <w:rPr>
          <w:rFonts w:asciiTheme="minorHAnsi" w:hAnsiTheme="minorHAnsi" w:cstheme="minorBidi"/>
          <w:noProof/>
          <w:sz w:val="22"/>
          <w:szCs w:val="22"/>
          <w:lang w:eastAsia="zh-CN"/>
        </w:rPr>
        <w:tab/>
      </w:r>
      <w:r>
        <w:rPr>
          <w:noProof/>
        </w:rPr>
        <w:t>Functional Design</w:t>
      </w:r>
      <w:r>
        <w:rPr>
          <w:noProof/>
        </w:rPr>
        <w:tab/>
      </w:r>
      <w:r>
        <w:rPr>
          <w:noProof/>
        </w:rPr>
        <w:fldChar w:fldCharType="begin"/>
      </w:r>
      <w:r>
        <w:rPr>
          <w:noProof/>
        </w:rPr>
        <w:instrText xml:space="preserve"> PAGEREF _Toc497989257 \h </w:instrText>
      </w:r>
      <w:r>
        <w:rPr>
          <w:noProof/>
        </w:rPr>
      </w:r>
      <w:r>
        <w:rPr>
          <w:noProof/>
        </w:rPr>
        <w:fldChar w:fldCharType="separate"/>
      </w:r>
      <w:r>
        <w:rPr>
          <w:noProof/>
        </w:rPr>
        <w:t>66</w:t>
      </w:r>
      <w:r>
        <w:rPr>
          <w:noProof/>
        </w:rPr>
        <w:fldChar w:fldCharType="end"/>
      </w:r>
    </w:p>
    <w:p w14:paraId="1AD504D7" w14:textId="77777777" w:rsidR="006F1411" w:rsidRDefault="006F1411">
      <w:pPr>
        <w:pStyle w:val="TOC4"/>
        <w:tabs>
          <w:tab w:val="left" w:pos="1760"/>
          <w:tab w:val="right" w:leader="dot" w:pos="13229"/>
        </w:tabs>
        <w:rPr>
          <w:rFonts w:asciiTheme="minorHAnsi" w:hAnsiTheme="minorHAnsi" w:cstheme="minorBidi"/>
          <w:noProof/>
          <w:sz w:val="22"/>
          <w:szCs w:val="22"/>
          <w:lang w:eastAsia="zh-CN"/>
        </w:rPr>
      </w:pPr>
      <w:r w:rsidRPr="008208C6">
        <w:rPr>
          <w:noProof/>
          <w:lang w:eastAsia="zh-CN"/>
        </w:rPr>
        <w:t>7.4.1.3</w:t>
      </w:r>
      <w:r>
        <w:rPr>
          <w:rFonts w:asciiTheme="minorHAnsi" w:hAnsiTheme="minorHAnsi" w:cstheme="minorBidi"/>
          <w:noProof/>
          <w:sz w:val="22"/>
          <w:szCs w:val="22"/>
          <w:lang w:eastAsia="zh-CN"/>
        </w:rPr>
        <w:tab/>
      </w:r>
      <w:r>
        <w:rPr>
          <w:noProof/>
          <w:lang w:eastAsia="zh-CN"/>
        </w:rPr>
        <w:t xml:space="preserve">YiGu APP </w:t>
      </w:r>
      <w:r>
        <w:rPr>
          <w:rFonts w:hint="eastAsia"/>
          <w:noProof/>
          <w:lang w:eastAsia="zh-CN"/>
        </w:rPr>
        <w:t>引导页</w:t>
      </w:r>
      <w:r>
        <w:rPr>
          <w:noProof/>
        </w:rPr>
        <w:tab/>
      </w:r>
      <w:r>
        <w:rPr>
          <w:noProof/>
        </w:rPr>
        <w:fldChar w:fldCharType="begin"/>
      </w:r>
      <w:r>
        <w:rPr>
          <w:noProof/>
        </w:rPr>
        <w:instrText xml:space="preserve"> PAGEREF _Toc497989258 \h </w:instrText>
      </w:r>
      <w:r>
        <w:rPr>
          <w:noProof/>
        </w:rPr>
      </w:r>
      <w:r>
        <w:rPr>
          <w:noProof/>
        </w:rPr>
        <w:fldChar w:fldCharType="separate"/>
      </w:r>
      <w:r>
        <w:rPr>
          <w:noProof/>
        </w:rPr>
        <w:t>67</w:t>
      </w:r>
      <w:r>
        <w:rPr>
          <w:noProof/>
        </w:rPr>
        <w:fldChar w:fldCharType="end"/>
      </w:r>
    </w:p>
    <w:p w14:paraId="792759F5"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7.4.1.3.1</w:t>
      </w:r>
      <w:r>
        <w:rPr>
          <w:rFonts w:asciiTheme="minorHAnsi" w:hAnsiTheme="minorHAnsi" w:cstheme="minorBidi"/>
          <w:noProof/>
          <w:sz w:val="22"/>
          <w:szCs w:val="22"/>
          <w:lang w:eastAsia="zh-CN"/>
        </w:rPr>
        <w:tab/>
      </w:r>
      <w:r>
        <w:rPr>
          <w:noProof/>
        </w:rPr>
        <w:t>Description</w:t>
      </w:r>
      <w:r>
        <w:rPr>
          <w:noProof/>
        </w:rPr>
        <w:tab/>
      </w:r>
      <w:r>
        <w:rPr>
          <w:noProof/>
        </w:rPr>
        <w:fldChar w:fldCharType="begin"/>
      </w:r>
      <w:r>
        <w:rPr>
          <w:noProof/>
        </w:rPr>
        <w:instrText xml:space="preserve"> PAGEREF _Toc497989259 \h </w:instrText>
      </w:r>
      <w:r>
        <w:rPr>
          <w:noProof/>
        </w:rPr>
      </w:r>
      <w:r>
        <w:rPr>
          <w:noProof/>
        </w:rPr>
        <w:fldChar w:fldCharType="separate"/>
      </w:r>
      <w:r>
        <w:rPr>
          <w:noProof/>
        </w:rPr>
        <w:t>67</w:t>
      </w:r>
      <w:r>
        <w:rPr>
          <w:noProof/>
        </w:rPr>
        <w:fldChar w:fldCharType="end"/>
      </w:r>
    </w:p>
    <w:p w14:paraId="75B3127F"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7.4.1.3.2</w:t>
      </w:r>
      <w:r>
        <w:rPr>
          <w:rFonts w:asciiTheme="minorHAnsi" w:hAnsiTheme="minorHAnsi" w:cstheme="minorBidi"/>
          <w:noProof/>
          <w:sz w:val="22"/>
          <w:szCs w:val="22"/>
          <w:lang w:eastAsia="zh-CN"/>
        </w:rPr>
        <w:tab/>
      </w:r>
      <w:r>
        <w:rPr>
          <w:noProof/>
        </w:rPr>
        <w:t>Functional Design</w:t>
      </w:r>
      <w:r>
        <w:rPr>
          <w:noProof/>
        </w:rPr>
        <w:tab/>
      </w:r>
      <w:r>
        <w:rPr>
          <w:noProof/>
        </w:rPr>
        <w:fldChar w:fldCharType="begin"/>
      </w:r>
      <w:r>
        <w:rPr>
          <w:noProof/>
        </w:rPr>
        <w:instrText xml:space="preserve"> PAGEREF _Toc497989260 \h </w:instrText>
      </w:r>
      <w:r>
        <w:rPr>
          <w:noProof/>
        </w:rPr>
      </w:r>
      <w:r>
        <w:rPr>
          <w:noProof/>
        </w:rPr>
        <w:fldChar w:fldCharType="separate"/>
      </w:r>
      <w:r>
        <w:rPr>
          <w:noProof/>
        </w:rPr>
        <w:t>67</w:t>
      </w:r>
      <w:r>
        <w:rPr>
          <w:noProof/>
        </w:rPr>
        <w:fldChar w:fldCharType="end"/>
      </w:r>
    </w:p>
    <w:p w14:paraId="71D99422" w14:textId="77777777" w:rsidR="006F1411" w:rsidRDefault="006F1411">
      <w:pPr>
        <w:pStyle w:val="TOC2"/>
        <w:rPr>
          <w:rFonts w:asciiTheme="minorHAnsi" w:hAnsiTheme="minorHAnsi" w:cstheme="minorBidi"/>
          <w:szCs w:val="22"/>
          <w:lang w:eastAsia="zh-CN"/>
        </w:rPr>
      </w:pPr>
      <w:r w:rsidRPr="008208C6">
        <w:rPr>
          <w:color w:val="000000" w:themeColor="text1"/>
          <w:lang w:eastAsia="zh-CN"/>
        </w:rPr>
        <w:t>7.5</w:t>
      </w:r>
      <w:r>
        <w:rPr>
          <w:rFonts w:asciiTheme="minorHAnsi" w:hAnsiTheme="minorHAnsi" w:cstheme="minorBidi"/>
          <w:szCs w:val="22"/>
          <w:lang w:eastAsia="zh-CN"/>
        </w:rPr>
        <w:tab/>
      </w:r>
      <w:r>
        <w:rPr>
          <w:lang w:eastAsia="zh-CN"/>
        </w:rPr>
        <w:t xml:space="preserve">YiGu </w:t>
      </w:r>
      <w:r>
        <w:rPr>
          <w:rFonts w:hint="eastAsia"/>
          <w:lang w:eastAsia="zh-CN"/>
        </w:rPr>
        <w:t>后台管理平台</w:t>
      </w:r>
      <w:r>
        <w:tab/>
      </w:r>
      <w:r>
        <w:fldChar w:fldCharType="begin"/>
      </w:r>
      <w:r>
        <w:instrText xml:space="preserve"> PAGEREF _Toc497989261 \h </w:instrText>
      </w:r>
      <w:r>
        <w:fldChar w:fldCharType="separate"/>
      </w:r>
      <w:r>
        <w:t>68</w:t>
      </w:r>
      <w:r>
        <w:fldChar w:fldCharType="end"/>
      </w:r>
    </w:p>
    <w:p w14:paraId="4314E240" w14:textId="77777777" w:rsidR="006F1411" w:rsidRDefault="006F1411">
      <w:pPr>
        <w:pStyle w:val="TOC3"/>
        <w:tabs>
          <w:tab w:val="left" w:pos="1760"/>
          <w:tab w:val="right" w:leader="dot" w:pos="13229"/>
        </w:tabs>
        <w:rPr>
          <w:rFonts w:asciiTheme="minorHAnsi" w:hAnsiTheme="minorHAnsi" w:cstheme="minorBidi"/>
          <w:noProof/>
          <w:sz w:val="22"/>
          <w:szCs w:val="22"/>
          <w:lang w:eastAsia="zh-CN"/>
        </w:rPr>
      </w:pPr>
      <w:r>
        <w:rPr>
          <w:noProof/>
          <w:lang w:eastAsia="zh-CN"/>
        </w:rPr>
        <w:t>7.5.1</w:t>
      </w:r>
      <w:r>
        <w:rPr>
          <w:rFonts w:asciiTheme="minorHAnsi" w:hAnsiTheme="minorHAnsi" w:cstheme="minorBidi"/>
          <w:noProof/>
          <w:sz w:val="22"/>
          <w:szCs w:val="22"/>
          <w:lang w:eastAsia="zh-CN"/>
        </w:rPr>
        <w:tab/>
      </w:r>
      <w:r>
        <w:rPr>
          <w:noProof/>
          <w:lang w:eastAsia="zh-CN"/>
        </w:rPr>
        <w:t>Database Design</w:t>
      </w:r>
      <w:r>
        <w:rPr>
          <w:noProof/>
        </w:rPr>
        <w:tab/>
      </w:r>
      <w:r>
        <w:rPr>
          <w:noProof/>
        </w:rPr>
        <w:fldChar w:fldCharType="begin"/>
      </w:r>
      <w:r>
        <w:rPr>
          <w:noProof/>
        </w:rPr>
        <w:instrText xml:space="preserve"> PAGEREF _Toc497989262 \h </w:instrText>
      </w:r>
      <w:r>
        <w:rPr>
          <w:noProof/>
        </w:rPr>
      </w:r>
      <w:r>
        <w:rPr>
          <w:noProof/>
        </w:rPr>
        <w:fldChar w:fldCharType="separate"/>
      </w:r>
      <w:r>
        <w:rPr>
          <w:noProof/>
        </w:rPr>
        <w:t>68</w:t>
      </w:r>
      <w:r>
        <w:rPr>
          <w:noProof/>
        </w:rPr>
        <w:fldChar w:fldCharType="end"/>
      </w:r>
    </w:p>
    <w:p w14:paraId="13387B82" w14:textId="77777777" w:rsidR="006F1411" w:rsidRDefault="006F1411">
      <w:pPr>
        <w:pStyle w:val="TOC3"/>
        <w:tabs>
          <w:tab w:val="left" w:pos="1760"/>
          <w:tab w:val="right" w:leader="dot" w:pos="13229"/>
        </w:tabs>
        <w:rPr>
          <w:rFonts w:asciiTheme="minorHAnsi" w:hAnsiTheme="minorHAnsi" w:cstheme="minorBidi"/>
          <w:noProof/>
          <w:sz w:val="22"/>
          <w:szCs w:val="22"/>
          <w:lang w:eastAsia="zh-CN"/>
        </w:rPr>
      </w:pPr>
      <w:r>
        <w:rPr>
          <w:noProof/>
          <w:lang w:eastAsia="zh-CN"/>
        </w:rPr>
        <w:t>7.5.1</w:t>
      </w:r>
      <w:r>
        <w:rPr>
          <w:rFonts w:asciiTheme="minorHAnsi" w:hAnsiTheme="minorHAnsi" w:cstheme="minorBidi"/>
          <w:noProof/>
          <w:sz w:val="22"/>
          <w:szCs w:val="22"/>
          <w:lang w:eastAsia="zh-CN"/>
        </w:rPr>
        <w:tab/>
      </w:r>
      <w:r>
        <w:rPr>
          <w:noProof/>
          <w:lang w:eastAsia="zh-CN"/>
        </w:rPr>
        <w:t>Page Design</w:t>
      </w:r>
      <w:r>
        <w:rPr>
          <w:noProof/>
        </w:rPr>
        <w:tab/>
      </w:r>
      <w:r>
        <w:rPr>
          <w:noProof/>
        </w:rPr>
        <w:fldChar w:fldCharType="begin"/>
      </w:r>
      <w:r>
        <w:rPr>
          <w:noProof/>
        </w:rPr>
        <w:instrText xml:space="preserve"> PAGEREF _Toc497989263 \h </w:instrText>
      </w:r>
      <w:r>
        <w:rPr>
          <w:noProof/>
        </w:rPr>
      </w:r>
      <w:r>
        <w:rPr>
          <w:noProof/>
        </w:rPr>
        <w:fldChar w:fldCharType="separate"/>
      </w:r>
      <w:r>
        <w:rPr>
          <w:noProof/>
        </w:rPr>
        <w:t>69</w:t>
      </w:r>
      <w:r>
        <w:rPr>
          <w:noProof/>
        </w:rPr>
        <w:fldChar w:fldCharType="end"/>
      </w:r>
    </w:p>
    <w:p w14:paraId="78E6DDED" w14:textId="77777777" w:rsidR="006F1411" w:rsidRDefault="006F1411">
      <w:pPr>
        <w:pStyle w:val="TOC4"/>
        <w:tabs>
          <w:tab w:val="left" w:pos="1760"/>
          <w:tab w:val="right" w:leader="dot" w:pos="13229"/>
        </w:tabs>
        <w:rPr>
          <w:rFonts w:asciiTheme="minorHAnsi" w:hAnsiTheme="minorHAnsi" w:cstheme="minorBidi"/>
          <w:noProof/>
          <w:sz w:val="22"/>
          <w:szCs w:val="22"/>
          <w:lang w:eastAsia="zh-CN"/>
        </w:rPr>
      </w:pPr>
      <w:r w:rsidRPr="008208C6">
        <w:rPr>
          <w:noProof/>
          <w:lang w:eastAsia="zh-CN"/>
        </w:rPr>
        <w:t>7.5.1.1</w:t>
      </w:r>
      <w:r>
        <w:rPr>
          <w:rFonts w:asciiTheme="minorHAnsi" w:hAnsiTheme="minorHAnsi" w:cstheme="minorBidi"/>
          <w:noProof/>
          <w:sz w:val="22"/>
          <w:szCs w:val="22"/>
          <w:lang w:eastAsia="zh-CN"/>
        </w:rPr>
        <w:tab/>
      </w:r>
      <w:r>
        <w:rPr>
          <w:rFonts w:hint="eastAsia"/>
          <w:noProof/>
          <w:lang w:eastAsia="zh-CN"/>
        </w:rPr>
        <w:t>管理欢迎页内容</w:t>
      </w:r>
      <w:r>
        <w:rPr>
          <w:noProof/>
        </w:rPr>
        <w:tab/>
      </w:r>
      <w:r>
        <w:rPr>
          <w:noProof/>
        </w:rPr>
        <w:fldChar w:fldCharType="begin"/>
      </w:r>
      <w:r>
        <w:rPr>
          <w:noProof/>
        </w:rPr>
        <w:instrText xml:space="preserve"> PAGEREF _Toc497989264 \h </w:instrText>
      </w:r>
      <w:r>
        <w:rPr>
          <w:noProof/>
        </w:rPr>
      </w:r>
      <w:r>
        <w:rPr>
          <w:noProof/>
        </w:rPr>
        <w:fldChar w:fldCharType="separate"/>
      </w:r>
      <w:r>
        <w:rPr>
          <w:noProof/>
        </w:rPr>
        <w:t>69</w:t>
      </w:r>
      <w:r>
        <w:rPr>
          <w:noProof/>
        </w:rPr>
        <w:fldChar w:fldCharType="end"/>
      </w:r>
    </w:p>
    <w:p w14:paraId="4BDCB3AD"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7.5.1.1.1</w:t>
      </w:r>
      <w:r>
        <w:rPr>
          <w:rFonts w:asciiTheme="minorHAnsi" w:hAnsiTheme="minorHAnsi" w:cstheme="minorBidi"/>
          <w:noProof/>
          <w:sz w:val="22"/>
          <w:szCs w:val="22"/>
          <w:lang w:eastAsia="zh-CN"/>
        </w:rPr>
        <w:tab/>
      </w:r>
      <w:r>
        <w:rPr>
          <w:noProof/>
        </w:rPr>
        <w:t>Description</w:t>
      </w:r>
      <w:r>
        <w:rPr>
          <w:noProof/>
        </w:rPr>
        <w:tab/>
      </w:r>
      <w:r>
        <w:rPr>
          <w:noProof/>
        </w:rPr>
        <w:fldChar w:fldCharType="begin"/>
      </w:r>
      <w:r>
        <w:rPr>
          <w:noProof/>
        </w:rPr>
        <w:instrText xml:space="preserve"> PAGEREF _Toc497989265 \h </w:instrText>
      </w:r>
      <w:r>
        <w:rPr>
          <w:noProof/>
        </w:rPr>
      </w:r>
      <w:r>
        <w:rPr>
          <w:noProof/>
        </w:rPr>
        <w:fldChar w:fldCharType="separate"/>
      </w:r>
      <w:r>
        <w:rPr>
          <w:noProof/>
        </w:rPr>
        <w:t>69</w:t>
      </w:r>
      <w:r>
        <w:rPr>
          <w:noProof/>
        </w:rPr>
        <w:fldChar w:fldCharType="end"/>
      </w:r>
    </w:p>
    <w:p w14:paraId="6CE5C0F2"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7.5.1.1.2</w:t>
      </w:r>
      <w:r>
        <w:rPr>
          <w:rFonts w:asciiTheme="minorHAnsi" w:hAnsiTheme="minorHAnsi" w:cstheme="minorBidi"/>
          <w:noProof/>
          <w:sz w:val="22"/>
          <w:szCs w:val="22"/>
          <w:lang w:eastAsia="zh-CN"/>
        </w:rPr>
        <w:tab/>
      </w:r>
      <w:r>
        <w:rPr>
          <w:noProof/>
        </w:rPr>
        <w:t>Functional Design</w:t>
      </w:r>
      <w:r>
        <w:rPr>
          <w:noProof/>
        </w:rPr>
        <w:tab/>
      </w:r>
      <w:r>
        <w:rPr>
          <w:noProof/>
        </w:rPr>
        <w:fldChar w:fldCharType="begin"/>
      </w:r>
      <w:r>
        <w:rPr>
          <w:noProof/>
        </w:rPr>
        <w:instrText xml:space="preserve"> PAGEREF _Toc497989266 \h </w:instrText>
      </w:r>
      <w:r>
        <w:rPr>
          <w:noProof/>
        </w:rPr>
      </w:r>
      <w:r>
        <w:rPr>
          <w:noProof/>
        </w:rPr>
        <w:fldChar w:fldCharType="separate"/>
      </w:r>
      <w:r>
        <w:rPr>
          <w:noProof/>
        </w:rPr>
        <w:t>70</w:t>
      </w:r>
      <w:r>
        <w:rPr>
          <w:noProof/>
        </w:rPr>
        <w:fldChar w:fldCharType="end"/>
      </w:r>
    </w:p>
    <w:p w14:paraId="45280098" w14:textId="77777777" w:rsidR="006F1411" w:rsidRDefault="006F1411">
      <w:pPr>
        <w:pStyle w:val="TOC4"/>
        <w:tabs>
          <w:tab w:val="left" w:pos="1760"/>
          <w:tab w:val="right" w:leader="dot" w:pos="13229"/>
        </w:tabs>
        <w:rPr>
          <w:rFonts w:asciiTheme="minorHAnsi" w:hAnsiTheme="minorHAnsi" w:cstheme="minorBidi"/>
          <w:noProof/>
          <w:sz w:val="22"/>
          <w:szCs w:val="22"/>
          <w:lang w:eastAsia="zh-CN"/>
        </w:rPr>
      </w:pPr>
      <w:r w:rsidRPr="008208C6">
        <w:rPr>
          <w:noProof/>
          <w:lang w:eastAsia="zh-CN"/>
        </w:rPr>
        <w:t>7.5.1.2</w:t>
      </w:r>
      <w:r>
        <w:rPr>
          <w:rFonts w:asciiTheme="minorHAnsi" w:hAnsiTheme="minorHAnsi" w:cstheme="minorBidi"/>
          <w:noProof/>
          <w:sz w:val="22"/>
          <w:szCs w:val="22"/>
          <w:lang w:eastAsia="zh-CN"/>
        </w:rPr>
        <w:tab/>
      </w:r>
      <w:r>
        <w:rPr>
          <w:rFonts w:hint="eastAsia"/>
          <w:noProof/>
          <w:lang w:eastAsia="zh-CN"/>
        </w:rPr>
        <w:t>管理引导页内容</w:t>
      </w:r>
      <w:r>
        <w:rPr>
          <w:noProof/>
        </w:rPr>
        <w:tab/>
      </w:r>
      <w:r>
        <w:rPr>
          <w:noProof/>
        </w:rPr>
        <w:fldChar w:fldCharType="begin"/>
      </w:r>
      <w:r>
        <w:rPr>
          <w:noProof/>
        </w:rPr>
        <w:instrText xml:space="preserve"> PAGEREF _Toc497989267 \h </w:instrText>
      </w:r>
      <w:r>
        <w:rPr>
          <w:noProof/>
        </w:rPr>
      </w:r>
      <w:r>
        <w:rPr>
          <w:noProof/>
        </w:rPr>
        <w:fldChar w:fldCharType="separate"/>
      </w:r>
      <w:r>
        <w:rPr>
          <w:noProof/>
        </w:rPr>
        <w:t>71</w:t>
      </w:r>
      <w:r>
        <w:rPr>
          <w:noProof/>
        </w:rPr>
        <w:fldChar w:fldCharType="end"/>
      </w:r>
    </w:p>
    <w:p w14:paraId="2AABAAA6"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7.5.1.2.1</w:t>
      </w:r>
      <w:r>
        <w:rPr>
          <w:rFonts w:asciiTheme="minorHAnsi" w:hAnsiTheme="minorHAnsi" w:cstheme="minorBidi"/>
          <w:noProof/>
          <w:sz w:val="22"/>
          <w:szCs w:val="22"/>
          <w:lang w:eastAsia="zh-CN"/>
        </w:rPr>
        <w:tab/>
      </w:r>
      <w:r>
        <w:rPr>
          <w:noProof/>
        </w:rPr>
        <w:t>Description</w:t>
      </w:r>
      <w:r>
        <w:rPr>
          <w:noProof/>
        </w:rPr>
        <w:tab/>
      </w:r>
      <w:r>
        <w:rPr>
          <w:noProof/>
        </w:rPr>
        <w:fldChar w:fldCharType="begin"/>
      </w:r>
      <w:r>
        <w:rPr>
          <w:noProof/>
        </w:rPr>
        <w:instrText xml:space="preserve"> PAGEREF _Toc497989268 \h </w:instrText>
      </w:r>
      <w:r>
        <w:rPr>
          <w:noProof/>
        </w:rPr>
      </w:r>
      <w:r>
        <w:rPr>
          <w:noProof/>
        </w:rPr>
        <w:fldChar w:fldCharType="separate"/>
      </w:r>
      <w:r>
        <w:rPr>
          <w:noProof/>
        </w:rPr>
        <w:t>71</w:t>
      </w:r>
      <w:r>
        <w:rPr>
          <w:noProof/>
        </w:rPr>
        <w:fldChar w:fldCharType="end"/>
      </w:r>
    </w:p>
    <w:p w14:paraId="16BE7D92" w14:textId="77777777" w:rsidR="006F1411" w:rsidRDefault="006F1411">
      <w:pPr>
        <w:pStyle w:val="TOC5"/>
        <w:tabs>
          <w:tab w:val="left" w:pos="2020"/>
          <w:tab w:val="right" w:leader="dot" w:pos="13229"/>
        </w:tabs>
        <w:rPr>
          <w:rFonts w:asciiTheme="minorHAnsi" w:hAnsiTheme="minorHAnsi" w:cstheme="minorBidi"/>
          <w:noProof/>
          <w:sz w:val="22"/>
          <w:szCs w:val="22"/>
          <w:lang w:eastAsia="zh-CN"/>
        </w:rPr>
      </w:pPr>
      <w:r w:rsidRPr="008208C6">
        <w:rPr>
          <w:noProof/>
        </w:rPr>
        <w:t>7.5.1.2.2</w:t>
      </w:r>
      <w:r>
        <w:rPr>
          <w:rFonts w:asciiTheme="minorHAnsi" w:hAnsiTheme="minorHAnsi" w:cstheme="minorBidi"/>
          <w:noProof/>
          <w:sz w:val="22"/>
          <w:szCs w:val="22"/>
          <w:lang w:eastAsia="zh-CN"/>
        </w:rPr>
        <w:tab/>
      </w:r>
      <w:r>
        <w:rPr>
          <w:noProof/>
        </w:rPr>
        <w:t>Functional Design</w:t>
      </w:r>
      <w:r>
        <w:rPr>
          <w:noProof/>
        </w:rPr>
        <w:tab/>
      </w:r>
      <w:r>
        <w:rPr>
          <w:noProof/>
        </w:rPr>
        <w:fldChar w:fldCharType="begin"/>
      </w:r>
      <w:r>
        <w:rPr>
          <w:noProof/>
        </w:rPr>
        <w:instrText xml:space="preserve"> PAGEREF _Toc497989269 \h </w:instrText>
      </w:r>
      <w:r>
        <w:rPr>
          <w:noProof/>
        </w:rPr>
      </w:r>
      <w:r>
        <w:rPr>
          <w:noProof/>
        </w:rPr>
        <w:fldChar w:fldCharType="separate"/>
      </w:r>
      <w:r>
        <w:rPr>
          <w:noProof/>
        </w:rPr>
        <w:t>71</w:t>
      </w:r>
      <w:r>
        <w:rPr>
          <w:noProof/>
        </w:rPr>
        <w:fldChar w:fldCharType="end"/>
      </w:r>
    </w:p>
    <w:p w14:paraId="24E406A8" w14:textId="77777777" w:rsidR="006F1411" w:rsidRDefault="006F1411">
      <w:pPr>
        <w:pStyle w:val="TOC1"/>
        <w:rPr>
          <w:rFonts w:asciiTheme="minorHAnsi" w:hAnsiTheme="minorHAnsi" w:cstheme="minorBidi"/>
          <w:caps w:val="0"/>
          <w:szCs w:val="22"/>
          <w:lang w:eastAsia="zh-CN"/>
        </w:rPr>
      </w:pPr>
      <w:r>
        <w:t>8</w:t>
      </w:r>
      <w:r>
        <w:rPr>
          <w:rFonts w:asciiTheme="minorHAnsi" w:hAnsiTheme="minorHAnsi" w:cstheme="minorBidi"/>
          <w:caps w:val="0"/>
          <w:szCs w:val="22"/>
          <w:lang w:eastAsia="zh-CN"/>
        </w:rPr>
        <w:tab/>
      </w:r>
      <w:r>
        <w:t>Revision History</w:t>
      </w:r>
      <w:r>
        <w:tab/>
      </w:r>
      <w:r>
        <w:fldChar w:fldCharType="begin"/>
      </w:r>
      <w:r>
        <w:instrText xml:space="preserve"> PAGEREF _Toc497989270 \h </w:instrText>
      </w:r>
      <w:r>
        <w:fldChar w:fldCharType="separate"/>
      </w:r>
      <w:r>
        <w:t>72</w:t>
      </w:r>
      <w:r>
        <w:fldChar w:fldCharType="end"/>
      </w:r>
    </w:p>
    <w:p w14:paraId="5AE032D9" w14:textId="77777777" w:rsidR="00D6759E" w:rsidRPr="00613622" w:rsidRDefault="00633081" w:rsidP="008E7669">
      <w:pPr>
        <w:tabs>
          <w:tab w:val="right" w:leader="dot" w:pos="8820"/>
        </w:tabs>
        <w:rPr>
          <w:szCs w:val="22"/>
        </w:rPr>
      </w:pPr>
      <w:r w:rsidRPr="00613622">
        <w:rPr>
          <w:sz w:val="22"/>
        </w:rPr>
        <w:fldChar w:fldCharType="end"/>
      </w:r>
    </w:p>
    <w:p w14:paraId="660B842C" w14:textId="77777777" w:rsidR="007F717C" w:rsidRPr="00613622" w:rsidRDefault="007F717C" w:rsidP="008E7669">
      <w:pPr>
        <w:tabs>
          <w:tab w:val="right" w:leader="dot" w:pos="8820"/>
        </w:tabs>
      </w:pPr>
      <w:r w:rsidRPr="00613622">
        <w:br w:type="page"/>
      </w:r>
    </w:p>
    <w:p w14:paraId="62DA87EA" w14:textId="77777777" w:rsidR="000F2696" w:rsidRPr="00613622" w:rsidRDefault="006309CD" w:rsidP="000F2696">
      <w:pPr>
        <w:pStyle w:val="Heading1"/>
        <w:ind w:left="540" w:hanging="540"/>
        <w:rPr>
          <w:rFonts w:hint="eastAsia"/>
        </w:rPr>
      </w:pPr>
      <w:bookmarkStart w:id="0" w:name="_Toc304333977"/>
      <w:bookmarkStart w:id="1" w:name="_Toc306972348"/>
      <w:bookmarkStart w:id="2" w:name="_Toc307223310"/>
      <w:bookmarkStart w:id="3" w:name="_Toc308161960"/>
      <w:bookmarkStart w:id="4" w:name="_Toc497989200"/>
      <w:r w:rsidRPr="00613622">
        <w:lastRenderedPageBreak/>
        <w:t>Purpose</w:t>
      </w:r>
      <w:bookmarkEnd w:id="0"/>
      <w:bookmarkEnd w:id="1"/>
      <w:bookmarkEnd w:id="2"/>
      <w:bookmarkEnd w:id="3"/>
      <w:bookmarkEnd w:id="4"/>
    </w:p>
    <w:p w14:paraId="749D067A" w14:textId="77777777" w:rsidR="00271BF1" w:rsidRDefault="00C26917" w:rsidP="00861616">
      <w:pPr>
        <w:spacing w:after="240"/>
        <w:ind w:left="547"/>
      </w:pPr>
      <w:bookmarkStart w:id="5" w:name="_Toc307487114"/>
      <w:bookmarkStart w:id="6" w:name="_Toc307487197"/>
      <w:bookmarkStart w:id="7" w:name="_Toc308078645"/>
      <w:bookmarkStart w:id="8" w:name="_Toc308079966"/>
      <w:bookmarkStart w:id="9" w:name="_Toc308091584"/>
      <w:bookmarkStart w:id="10" w:name="_Toc307487115"/>
      <w:bookmarkStart w:id="11" w:name="_Toc307487198"/>
      <w:bookmarkStart w:id="12" w:name="_Toc308078646"/>
      <w:bookmarkStart w:id="13" w:name="_Toc308079967"/>
      <w:bookmarkStart w:id="14" w:name="_Toc308091585"/>
      <w:bookmarkStart w:id="15" w:name="_Toc307487116"/>
      <w:bookmarkStart w:id="16" w:name="_Toc307487199"/>
      <w:bookmarkStart w:id="17" w:name="_Toc308078647"/>
      <w:bookmarkStart w:id="18" w:name="_Toc308079968"/>
      <w:bookmarkStart w:id="19" w:name="_Toc308091586"/>
      <w:bookmarkStart w:id="20" w:name="_Toc307487117"/>
      <w:bookmarkStart w:id="21" w:name="_Toc307487200"/>
      <w:bookmarkStart w:id="22" w:name="_Toc308078648"/>
      <w:bookmarkStart w:id="23" w:name="_Toc308079969"/>
      <w:bookmarkStart w:id="24" w:name="_Toc308091587"/>
      <w:bookmarkStart w:id="25" w:name="_Toc308161962"/>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r w:rsidRPr="00613622">
        <w:rPr>
          <w:sz w:val="22"/>
          <w:szCs w:val="22"/>
        </w:rPr>
        <w:t xml:space="preserve">This document presents the Solution Delivery Lifecycle (SDLC) Plan for </w:t>
      </w:r>
      <w:r w:rsidR="002B3039" w:rsidRPr="009D656C">
        <w:rPr>
          <w:rFonts w:hint="eastAsia"/>
          <w:sz w:val="22"/>
          <w:szCs w:val="22"/>
        </w:rPr>
        <w:t>HCP/YiGu2017 Enhancement</w:t>
      </w:r>
      <w:r w:rsidRPr="00847E96">
        <w:rPr>
          <w:sz w:val="22"/>
          <w:szCs w:val="22"/>
        </w:rPr>
        <w:t xml:space="preserve">. </w:t>
      </w:r>
      <w:r w:rsidRPr="00613622">
        <w:rPr>
          <w:sz w:val="22"/>
          <w:szCs w:val="22"/>
        </w:rPr>
        <w:t xml:space="preserve"> This Plan defines the scope, methodology, Elements (activities and deliverables), responsibilitie for the Project.  This Plan, when successfully executed, will provide documented evidence that the solution is fit for its intended use and can be released for Operational Use.</w:t>
      </w:r>
    </w:p>
    <w:p w14:paraId="470E7ACB" w14:textId="77777777" w:rsidR="00271BF1" w:rsidRPr="00613622" w:rsidRDefault="00271BF1" w:rsidP="00C26917">
      <w:pPr>
        <w:spacing w:after="240"/>
        <w:ind w:left="547"/>
        <w:rPr>
          <w:sz w:val="22"/>
          <w:szCs w:val="22"/>
        </w:rPr>
      </w:pPr>
    </w:p>
    <w:p w14:paraId="11899CFC" w14:textId="77777777" w:rsidR="00E57612" w:rsidRPr="00613622" w:rsidRDefault="00E57612" w:rsidP="00E57612">
      <w:pPr>
        <w:pStyle w:val="Heading1"/>
        <w:ind w:left="540" w:hanging="540"/>
        <w:rPr>
          <w:rFonts w:ascii="Times New Roman" w:hAnsi="Times New Roman" w:cs="Times New Roman"/>
        </w:rPr>
      </w:pPr>
      <w:bookmarkStart w:id="26" w:name="_Toc389652918"/>
      <w:bookmarkStart w:id="27" w:name="_Toc497989201"/>
      <w:bookmarkStart w:id="28" w:name="_Toc307401686"/>
      <w:bookmarkStart w:id="29" w:name="_Toc308161963"/>
      <w:bookmarkEnd w:id="25"/>
      <w:r w:rsidRPr="00613622">
        <w:rPr>
          <w:rFonts w:ascii="Times New Roman" w:hAnsi="Times New Roman" w:cs="Times New Roman"/>
        </w:rPr>
        <w:t>PROJECT Scope</w:t>
      </w:r>
      <w:bookmarkEnd w:id="26"/>
      <w:bookmarkEnd w:id="27"/>
    </w:p>
    <w:tbl>
      <w:tblPr>
        <w:tblW w:w="115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80"/>
        <w:gridCol w:w="8640"/>
      </w:tblGrid>
      <w:tr w:rsidR="001C6354" w14:paraId="1262F022" w14:textId="77777777" w:rsidTr="00D5329A">
        <w:trPr>
          <w:cantSplit/>
          <w:trHeight w:val="386"/>
        </w:trPr>
        <w:tc>
          <w:tcPr>
            <w:tcW w:w="2880" w:type="dxa"/>
            <w:vMerge w:val="restart"/>
            <w:shd w:val="clear" w:color="000000" w:fill="auto"/>
          </w:tcPr>
          <w:p w14:paraId="67581DDA" w14:textId="77777777" w:rsidR="001C6354" w:rsidRPr="00402C9D" w:rsidRDefault="001C6354" w:rsidP="00D5329A">
            <w:pPr>
              <w:pStyle w:val="TableContent"/>
              <w:rPr>
                <w:rFonts w:asciiTheme="minorEastAsia" w:hAnsiTheme="minorEastAsia"/>
                <w:sz w:val="22"/>
                <w:szCs w:val="22"/>
                <w:lang w:eastAsia="zh-CN"/>
              </w:rPr>
            </w:pPr>
            <w:r w:rsidRPr="00402C9D">
              <w:rPr>
                <w:rFonts w:asciiTheme="minorEastAsia" w:hAnsiTheme="minorEastAsia" w:hint="eastAsia"/>
                <w:sz w:val="22"/>
                <w:szCs w:val="22"/>
                <w:lang w:eastAsia="zh-CN"/>
              </w:rPr>
              <w:t>文献检索——微信版</w:t>
            </w:r>
          </w:p>
        </w:tc>
        <w:tc>
          <w:tcPr>
            <w:tcW w:w="8640" w:type="dxa"/>
            <w:shd w:val="clear" w:color="000000" w:fill="auto"/>
          </w:tcPr>
          <w:p w14:paraId="3A7E17C7" w14:textId="77777777" w:rsidR="001C6354" w:rsidRPr="00402C9D" w:rsidRDefault="001C6354" w:rsidP="00D5329A">
            <w:pPr>
              <w:pStyle w:val="TableContent"/>
              <w:rPr>
                <w:rFonts w:asciiTheme="minorEastAsia" w:hAnsiTheme="minorEastAsia"/>
                <w:sz w:val="22"/>
                <w:szCs w:val="22"/>
                <w:lang w:eastAsia="zh-CN"/>
              </w:rPr>
            </w:pPr>
            <w:r w:rsidRPr="00402C9D">
              <w:rPr>
                <w:rFonts w:asciiTheme="minorEastAsia" w:hAnsiTheme="minorEastAsia" w:hint="eastAsia"/>
                <w:sz w:val="22"/>
                <w:szCs w:val="22"/>
                <w:lang w:eastAsia="zh-CN"/>
              </w:rPr>
              <w:t>新增主页面（微信端）</w:t>
            </w:r>
          </w:p>
        </w:tc>
      </w:tr>
      <w:tr w:rsidR="001C6354" w14:paraId="1430C12B" w14:textId="77777777" w:rsidTr="00D5329A">
        <w:trPr>
          <w:cantSplit/>
          <w:trHeight w:val="440"/>
        </w:trPr>
        <w:tc>
          <w:tcPr>
            <w:tcW w:w="2880" w:type="dxa"/>
            <w:vMerge/>
            <w:shd w:val="clear" w:color="000000" w:fill="auto"/>
          </w:tcPr>
          <w:p w14:paraId="78A2FCB9" w14:textId="77777777" w:rsidR="001C6354" w:rsidRPr="00402C9D" w:rsidRDefault="001C6354" w:rsidP="00D5329A">
            <w:pPr>
              <w:pStyle w:val="TableContent"/>
              <w:rPr>
                <w:rFonts w:asciiTheme="minorEastAsia" w:hAnsiTheme="minorEastAsia"/>
                <w:sz w:val="22"/>
                <w:szCs w:val="22"/>
                <w:lang w:eastAsia="zh-CN"/>
              </w:rPr>
            </w:pPr>
          </w:p>
        </w:tc>
        <w:tc>
          <w:tcPr>
            <w:tcW w:w="8640" w:type="dxa"/>
            <w:shd w:val="clear" w:color="000000" w:fill="auto"/>
          </w:tcPr>
          <w:p w14:paraId="1FC64423" w14:textId="77777777" w:rsidR="001C6354" w:rsidRPr="00402C9D" w:rsidRDefault="001C6354" w:rsidP="00D5329A">
            <w:pPr>
              <w:pStyle w:val="TableContent"/>
              <w:rPr>
                <w:rFonts w:asciiTheme="minorEastAsia" w:hAnsiTheme="minorEastAsia"/>
                <w:sz w:val="22"/>
                <w:szCs w:val="22"/>
                <w:lang w:eastAsia="zh-CN"/>
              </w:rPr>
            </w:pPr>
            <w:r>
              <w:rPr>
                <w:rFonts w:asciiTheme="minorEastAsia" w:hAnsiTheme="minorEastAsia" w:hint="eastAsia"/>
                <w:sz w:val="22"/>
                <w:szCs w:val="22"/>
                <w:lang w:eastAsia="zh-CN"/>
              </w:rPr>
              <w:t>新增登录、注册、找回密码、修改个人</w:t>
            </w:r>
            <w:r w:rsidRPr="00402C9D">
              <w:rPr>
                <w:rFonts w:asciiTheme="minorEastAsia" w:hAnsiTheme="minorEastAsia" w:hint="eastAsia"/>
                <w:sz w:val="22"/>
                <w:szCs w:val="22"/>
                <w:lang w:eastAsia="zh-CN"/>
              </w:rPr>
              <w:t>信息页（微信端</w:t>
            </w:r>
            <w:r>
              <w:rPr>
                <w:rFonts w:asciiTheme="minorEastAsia" w:hAnsiTheme="minorEastAsia" w:hint="eastAsia"/>
                <w:sz w:val="22"/>
                <w:szCs w:val="22"/>
                <w:lang w:eastAsia="zh-CN"/>
              </w:rPr>
              <w:t>，包含手机验证码验证功能</w:t>
            </w:r>
            <w:r w:rsidRPr="00402C9D">
              <w:rPr>
                <w:rFonts w:asciiTheme="minorEastAsia" w:hAnsiTheme="minorEastAsia" w:hint="eastAsia"/>
                <w:sz w:val="22"/>
                <w:szCs w:val="22"/>
                <w:lang w:eastAsia="zh-CN"/>
              </w:rPr>
              <w:t>）</w:t>
            </w:r>
          </w:p>
        </w:tc>
      </w:tr>
      <w:tr w:rsidR="001C6354" w14:paraId="26AA8B8E" w14:textId="77777777" w:rsidTr="00D5329A">
        <w:trPr>
          <w:cantSplit/>
          <w:trHeight w:val="440"/>
        </w:trPr>
        <w:tc>
          <w:tcPr>
            <w:tcW w:w="2880" w:type="dxa"/>
            <w:vMerge/>
            <w:shd w:val="clear" w:color="000000" w:fill="auto"/>
          </w:tcPr>
          <w:p w14:paraId="2D6F48EB" w14:textId="77777777" w:rsidR="001C6354" w:rsidRPr="00402C9D" w:rsidRDefault="001C6354" w:rsidP="00D5329A">
            <w:pPr>
              <w:pStyle w:val="TableContent"/>
              <w:rPr>
                <w:rFonts w:asciiTheme="minorEastAsia" w:hAnsiTheme="minorEastAsia"/>
                <w:sz w:val="22"/>
                <w:szCs w:val="22"/>
                <w:lang w:eastAsia="zh-CN"/>
              </w:rPr>
            </w:pPr>
          </w:p>
        </w:tc>
        <w:tc>
          <w:tcPr>
            <w:tcW w:w="8640" w:type="dxa"/>
            <w:shd w:val="clear" w:color="000000" w:fill="auto"/>
          </w:tcPr>
          <w:p w14:paraId="214D1EFD" w14:textId="77777777" w:rsidR="001C6354" w:rsidRPr="00402C9D" w:rsidRDefault="001C6354" w:rsidP="00D5329A">
            <w:pPr>
              <w:pStyle w:val="TableContent"/>
              <w:rPr>
                <w:rFonts w:asciiTheme="minorEastAsia" w:hAnsiTheme="minorEastAsia"/>
                <w:sz w:val="22"/>
                <w:szCs w:val="22"/>
                <w:lang w:eastAsia="zh-CN"/>
              </w:rPr>
            </w:pPr>
            <w:r w:rsidRPr="00402C9D">
              <w:rPr>
                <w:rFonts w:asciiTheme="minorEastAsia" w:hAnsiTheme="minorEastAsia" w:hint="eastAsia"/>
                <w:sz w:val="22"/>
                <w:szCs w:val="22"/>
                <w:lang w:eastAsia="zh-CN"/>
              </w:rPr>
              <w:t>新增万方数据的查询和详情页（微信端）</w:t>
            </w:r>
          </w:p>
        </w:tc>
      </w:tr>
      <w:tr w:rsidR="001C6354" w14:paraId="243E4ACA" w14:textId="77777777" w:rsidTr="00D5329A">
        <w:trPr>
          <w:cantSplit/>
          <w:trHeight w:val="422"/>
        </w:trPr>
        <w:tc>
          <w:tcPr>
            <w:tcW w:w="2880" w:type="dxa"/>
            <w:vMerge/>
            <w:shd w:val="clear" w:color="000000" w:fill="auto"/>
          </w:tcPr>
          <w:p w14:paraId="77B89089" w14:textId="77777777" w:rsidR="001C6354" w:rsidRPr="00402C9D" w:rsidRDefault="001C6354" w:rsidP="00D5329A">
            <w:pPr>
              <w:pStyle w:val="TableContent"/>
              <w:rPr>
                <w:rFonts w:asciiTheme="minorEastAsia" w:hAnsiTheme="minorEastAsia"/>
                <w:sz w:val="22"/>
                <w:szCs w:val="22"/>
                <w:lang w:eastAsia="zh-CN"/>
              </w:rPr>
            </w:pPr>
          </w:p>
        </w:tc>
        <w:tc>
          <w:tcPr>
            <w:tcW w:w="8640" w:type="dxa"/>
            <w:shd w:val="clear" w:color="000000" w:fill="auto"/>
          </w:tcPr>
          <w:p w14:paraId="7E8DE2AF" w14:textId="77777777" w:rsidR="001C6354" w:rsidRPr="00402C9D" w:rsidRDefault="001C6354" w:rsidP="00D5329A">
            <w:pPr>
              <w:pStyle w:val="TableContent"/>
              <w:rPr>
                <w:rFonts w:asciiTheme="minorEastAsia" w:hAnsiTheme="minorEastAsia"/>
                <w:sz w:val="22"/>
                <w:szCs w:val="22"/>
                <w:lang w:eastAsia="zh-CN"/>
              </w:rPr>
            </w:pPr>
            <w:r w:rsidRPr="00402C9D">
              <w:rPr>
                <w:rFonts w:asciiTheme="minorEastAsia" w:hAnsiTheme="minorEastAsia" w:hint="eastAsia"/>
                <w:sz w:val="22"/>
                <w:szCs w:val="22"/>
                <w:lang w:eastAsia="zh-CN"/>
              </w:rPr>
              <w:t>新增Sino</w:t>
            </w:r>
            <w:r w:rsidRPr="00402C9D">
              <w:rPr>
                <w:rFonts w:asciiTheme="minorEastAsia" w:hAnsiTheme="minorEastAsia"/>
                <w:sz w:val="22"/>
                <w:szCs w:val="22"/>
                <w:lang w:eastAsia="zh-CN"/>
              </w:rPr>
              <w:t>M</w:t>
            </w:r>
            <w:r w:rsidRPr="00402C9D">
              <w:rPr>
                <w:rFonts w:asciiTheme="minorEastAsia" w:hAnsiTheme="minorEastAsia" w:hint="eastAsia"/>
                <w:sz w:val="22"/>
                <w:szCs w:val="22"/>
                <w:lang w:eastAsia="zh-CN"/>
              </w:rPr>
              <w:t>ed数据的查询和详情页（微信端）</w:t>
            </w:r>
          </w:p>
        </w:tc>
      </w:tr>
      <w:tr w:rsidR="001C6354" w14:paraId="005E280D" w14:textId="77777777" w:rsidTr="00D5329A">
        <w:trPr>
          <w:cantSplit/>
          <w:trHeight w:val="431"/>
        </w:trPr>
        <w:tc>
          <w:tcPr>
            <w:tcW w:w="2880" w:type="dxa"/>
            <w:vMerge/>
            <w:shd w:val="clear" w:color="000000" w:fill="auto"/>
          </w:tcPr>
          <w:p w14:paraId="04C7DA90" w14:textId="77777777" w:rsidR="001C6354" w:rsidRPr="00402C9D" w:rsidRDefault="001C6354" w:rsidP="00D5329A">
            <w:pPr>
              <w:pStyle w:val="TableContent"/>
              <w:rPr>
                <w:rFonts w:asciiTheme="minorEastAsia" w:hAnsiTheme="minorEastAsia"/>
                <w:sz w:val="22"/>
                <w:szCs w:val="22"/>
                <w:lang w:eastAsia="zh-CN"/>
              </w:rPr>
            </w:pPr>
          </w:p>
        </w:tc>
        <w:tc>
          <w:tcPr>
            <w:tcW w:w="8640" w:type="dxa"/>
            <w:shd w:val="clear" w:color="000000" w:fill="auto"/>
          </w:tcPr>
          <w:p w14:paraId="02187C1D" w14:textId="77777777" w:rsidR="001C6354" w:rsidRPr="00402C9D" w:rsidRDefault="001C6354" w:rsidP="00D5329A">
            <w:pPr>
              <w:pStyle w:val="TableContent"/>
              <w:rPr>
                <w:rFonts w:asciiTheme="minorEastAsia" w:hAnsiTheme="minorEastAsia"/>
                <w:sz w:val="22"/>
                <w:szCs w:val="22"/>
                <w:lang w:eastAsia="zh-CN"/>
              </w:rPr>
            </w:pPr>
            <w:r w:rsidRPr="00402C9D">
              <w:rPr>
                <w:rFonts w:asciiTheme="minorEastAsia" w:hAnsiTheme="minorEastAsia" w:hint="eastAsia"/>
                <w:sz w:val="22"/>
                <w:szCs w:val="22"/>
                <w:lang w:eastAsia="zh-CN"/>
              </w:rPr>
              <w:t>新增医学咨询提交和历史纪录页（微信端）</w:t>
            </w:r>
          </w:p>
        </w:tc>
      </w:tr>
      <w:tr w:rsidR="001C6354" w14:paraId="0E7C58BA" w14:textId="77777777" w:rsidTr="00D5329A">
        <w:trPr>
          <w:cantSplit/>
          <w:trHeight w:val="359"/>
        </w:trPr>
        <w:tc>
          <w:tcPr>
            <w:tcW w:w="2880" w:type="dxa"/>
            <w:vMerge/>
            <w:shd w:val="clear" w:color="000000" w:fill="auto"/>
          </w:tcPr>
          <w:p w14:paraId="37332117" w14:textId="77777777" w:rsidR="001C6354" w:rsidRPr="00402C9D" w:rsidRDefault="001C6354" w:rsidP="00D5329A">
            <w:pPr>
              <w:pStyle w:val="TableContent"/>
              <w:rPr>
                <w:rFonts w:asciiTheme="minorEastAsia" w:hAnsiTheme="minorEastAsia"/>
                <w:sz w:val="22"/>
                <w:szCs w:val="22"/>
                <w:lang w:eastAsia="zh-CN"/>
              </w:rPr>
            </w:pPr>
          </w:p>
        </w:tc>
        <w:tc>
          <w:tcPr>
            <w:tcW w:w="8640" w:type="dxa"/>
            <w:shd w:val="clear" w:color="000000" w:fill="auto"/>
          </w:tcPr>
          <w:p w14:paraId="3F8939D4" w14:textId="77777777" w:rsidR="001C6354" w:rsidRPr="00402C9D" w:rsidRDefault="001C6354" w:rsidP="00D5329A">
            <w:pPr>
              <w:pStyle w:val="TableContent"/>
              <w:rPr>
                <w:rFonts w:asciiTheme="minorEastAsia" w:hAnsiTheme="minorEastAsia"/>
                <w:sz w:val="22"/>
                <w:szCs w:val="22"/>
                <w:lang w:eastAsia="zh-CN"/>
              </w:rPr>
            </w:pPr>
            <w:r w:rsidRPr="00402C9D">
              <w:rPr>
                <w:rFonts w:asciiTheme="minorEastAsia" w:hAnsiTheme="minorEastAsia" w:hint="eastAsia"/>
                <w:sz w:val="22"/>
                <w:szCs w:val="22"/>
                <w:lang w:eastAsia="zh-CN"/>
              </w:rPr>
              <w:t>新增信息查询和查询结果列表页（微信端）</w:t>
            </w:r>
          </w:p>
        </w:tc>
      </w:tr>
      <w:tr w:rsidR="001C6354" w14:paraId="77FF540E" w14:textId="77777777" w:rsidTr="00D5329A">
        <w:trPr>
          <w:cantSplit/>
          <w:trHeight w:val="359"/>
        </w:trPr>
        <w:tc>
          <w:tcPr>
            <w:tcW w:w="2880" w:type="dxa"/>
            <w:vMerge/>
            <w:shd w:val="clear" w:color="000000" w:fill="auto"/>
          </w:tcPr>
          <w:p w14:paraId="5364A1D3" w14:textId="77777777" w:rsidR="001C6354" w:rsidRPr="00402C9D" w:rsidRDefault="001C6354" w:rsidP="00D5329A">
            <w:pPr>
              <w:pStyle w:val="TableContent"/>
              <w:rPr>
                <w:rFonts w:asciiTheme="minorEastAsia" w:hAnsiTheme="minorEastAsia"/>
                <w:sz w:val="22"/>
                <w:szCs w:val="22"/>
                <w:lang w:eastAsia="zh-CN"/>
              </w:rPr>
            </w:pPr>
          </w:p>
        </w:tc>
        <w:tc>
          <w:tcPr>
            <w:tcW w:w="8640" w:type="dxa"/>
            <w:shd w:val="clear" w:color="000000" w:fill="auto"/>
          </w:tcPr>
          <w:p w14:paraId="56A0F5B7" w14:textId="77777777" w:rsidR="001C6354" w:rsidRPr="00402C9D" w:rsidRDefault="001C6354" w:rsidP="00D5329A">
            <w:pPr>
              <w:pStyle w:val="TableContent"/>
              <w:rPr>
                <w:rFonts w:asciiTheme="minorEastAsia" w:hAnsiTheme="minorEastAsia"/>
                <w:sz w:val="22"/>
                <w:szCs w:val="22"/>
                <w:lang w:eastAsia="zh-CN"/>
              </w:rPr>
            </w:pPr>
            <w:r w:rsidRPr="00945132">
              <w:rPr>
                <w:rFonts w:asciiTheme="minorEastAsia" w:hAnsiTheme="minorEastAsia" w:hint="eastAsia"/>
                <w:sz w:val="22"/>
                <w:szCs w:val="22"/>
                <w:lang w:eastAsia="zh-CN"/>
              </w:rPr>
              <w:t>新增药品说明书查询页（微信端）</w:t>
            </w:r>
          </w:p>
        </w:tc>
      </w:tr>
      <w:tr w:rsidR="001C6354" w14:paraId="6F24F2AB" w14:textId="77777777" w:rsidTr="0033436E">
        <w:trPr>
          <w:cantSplit/>
          <w:trHeight w:val="377"/>
        </w:trPr>
        <w:tc>
          <w:tcPr>
            <w:tcW w:w="2880" w:type="dxa"/>
            <w:vMerge/>
            <w:shd w:val="clear" w:color="000000" w:fill="auto"/>
          </w:tcPr>
          <w:p w14:paraId="1948907A" w14:textId="77777777" w:rsidR="001C6354" w:rsidRPr="00402C9D" w:rsidRDefault="001C6354" w:rsidP="00D5329A">
            <w:pPr>
              <w:pStyle w:val="TableContent"/>
              <w:rPr>
                <w:rFonts w:asciiTheme="minorEastAsia" w:hAnsiTheme="minorEastAsia"/>
                <w:sz w:val="22"/>
                <w:szCs w:val="22"/>
                <w:lang w:eastAsia="zh-CN"/>
              </w:rPr>
            </w:pPr>
          </w:p>
        </w:tc>
        <w:tc>
          <w:tcPr>
            <w:tcW w:w="8640" w:type="dxa"/>
            <w:shd w:val="clear" w:color="000000" w:fill="auto"/>
          </w:tcPr>
          <w:p w14:paraId="0FDB67AC" w14:textId="77777777" w:rsidR="001C6354" w:rsidRPr="0059799C" w:rsidRDefault="001C6354" w:rsidP="00D5329A">
            <w:pPr>
              <w:pStyle w:val="Heading4"/>
              <w:numPr>
                <w:ilvl w:val="0"/>
                <w:numId w:val="0"/>
              </w:numPr>
              <w:ind w:left="864" w:hanging="864"/>
              <w:rPr>
                <w:rFonts w:asciiTheme="minorEastAsia" w:hAnsiTheme="minorEastAsia"/>
                <w:iCs/>
                <w:lang w:eastAsia="zh-CN"/>
              </w:rPr>
            </w:pPr>
            <w:bookmarkStart w:id="30" w:name="_Toc497989202"/>
            <w:r w:rsidRPr="0033436E">
              <w:rPr>
                <w:rFonts w:asciiTheme="minorEastAsia" w:eastAsia="宋体" w:hAnsiTheme="minorEastAsia" w:hint="eastAsia"/>
                <w:b w:val="0"/>
                <w:sz w:val="22"/>
                <w:szCs w:val="22"/>
                <w:lang w:eastAsia="zh-CN"/>
              </w:rPr>
              <w:t>统计用户行为，调用谷歌分析和百度分析（微信端）</w:t>
            </w:r>
            <w:bookmarkEnd w:id="30"/>
          </w:p>
        </w:tc>
      </w:tr>
      <w:tr w:rsidR="001C6354" w14:paraId="6F181974" w14:textId="77777777" w:rsidTr="0033436E">
        <w:trPr>
          <w:cantSplit/>
          <w:trHeight w:val="422"/>
        </w:trPr>
        <w:tc>
          <w:tcPr>
            <w:tcW w:w="2880" w:type="dxa"/>
            <w:vMerge/>
            <w:shd w:val="clear" w:color="000000" w:fill="auto"/>
          </w:tcPr>
          <w:p w14:paraId="777E8B5F" w14:textId="77777777" w:rsidR="001C6354" w:rsidRPr="00402C9D" w:rsidRDefault="001C6354" w:rsidP="00D5329A">
            <w:pPr>
              <w:pStyle w:val="TableContent"/>
              <w:rPr>
                <w:rFonts w:asciiTheme="minorEastAsia" w:hAnsiTheme="minorEastAsia"/>
                <w:sz w:val="22"/>
                <w:szCs w:val="22"/>
                <w:lang w:eastAsia="zh-CN"/>
              </w:rPr>
            </w:pPr>
          </w:p>
        </w:tc>
        <w:tc>
          <w:tcPr>
            <w:tcW w:w="8640" w:type="dxa"/>
            <w:shd w:val="clear" w:color="000000" w:fill="auto"/>
          </w:tcPr>
          <w:p w14:paraId="4CB5A217" w14:textId="77777777" w:rsidR="001C6354" w:rsidRPr="00402C9D" w:rsidRDefault="001C6354" w:rsidP="00D5329A">
            <w:pPr>
              <w:pStyle w:val="Heading4"/>
              <w:numPr>
                <w:ilvl w:val="0"/>
                <w:numId w:val="0"/>
              </w:numPr>
              <w:ind w:left="864" w:hanging="864"/>
              <w:rPr>
                <w:rFonts w:asciiTheme="minorEastAsia" w:hAnsiTheme="minorEastAsia"/>
                <w:lang w:eastAsia="zh-CN"/>
              </w:rPr>
            </w:pPr>
            <w:bookmarkStart w:id="31" w:name="_Toc497989203"/>
            <w:r w:rsidRPr="0033436E">
              <w:rPr>
                <w:rFonts w:asciiTheme="minorEastAsia" w:eastAsia="宋体" w:hAnsiTheme="minorEastAsia" w:hint="eastAsia"/>
                <w:b w:val="0"/>
                <w:sz w:val="22"/>
                <w:szCs w:val="22"/>
                <w:lang w:eastAsia="zh-CN"/>
              </w:rPr>
              <w:t>新增医学咨询数据查询及导出页（MI HCP 后台管理）</w:t>
            </w:r>
            <w:bookmarkEnd w:id="31"/>
          </w:p>
        </w:tc>
      </w:tr>
      <w:tr w:rsidR="001C6354" w14:paraId="0205C81C" w14:textId="77777777" w:rsidTr="00D5329A">
        <w:trPr>
          <w:cantSplit/>
          <w:trHeight w:val="359"/>
        </w:trPr>
        <w:tc>
          <w:tcPr>
            <w:tcW w:w="2880" w:type="dxa"/>
            <w:vMerge/>
            <w:shd w:val="clear" w:color="000000" w:fill="auto"/>
          </w:tcPr>
          <w:p w14:paraId="0A9573D3" w14:textId="77777777" w:rsidR="001C6354" w:rsidRPr="00402C9D" w:rsidRDefault="001C6354" w:rsidP="00D5329A">
            <w:pPr>
              <w:pStyle w:val="TableContent"/>
              <w:rPr>
                <w:rFonts w:asciiTheme="minorEastAsia" w:hAnsiTheme="minorEastAsia"/>
                <w:sz w:val="22"/>
                <w:szCs w:val="22"/>
                <w:lang w:eastAsia="zh-CN"/>
              </w:rPr>
            </w:pPr>
          </w:p>
        </w:tc>
        <w:tc>
          <w:tcPr>
            <w:tcW w:w="8640" w:type="dxa"/>
            <w:shd w:val="clear" w:color="000000" w:fill="auto"/>
          </w:tcPr>
          <w:p w14:paraId="228922B9" w14:textId="77777777" w:rsidR="001C6354" w:rsidRPr="00402C9D" w:rsidRDefault="001C6354" w:rsidP="00D5329A">
            <w:pPr>
              <w:pStyle w:val="TableContent"/>
              <w:rPr>
                <w:rFonts w:asciiTheme="minorEastAsia" w:hAnsiTheme="minorEastAsia"/>
                <w:sz w:val="22"/>
                <w:szCs w:val="22"/>
                <w:lang w:eastAsia="zh-CN"/>
              </w:rPr>
            </w:pPr>
            <w:r w:rsidRPr="00402C9D">
              <w:rPr>
                <w:rFonts w:asciiTheme="minorEastAsia" w:hAnsiTheme="minorEastAsia" w:hint="eastAsia"/>
                <w:sz w:val="22"/>
                <w:szCs w:val="22"/>
                <w:lang w:eastAsia="zh-CN"/>
              </w:rPr>
              <w:t>新增信息查询数据查询及导出页（</w:t>
            </w:r>
            <w:r>
              <w:rPr>
                <w:rFonts w:asciiTheme="minorEastAsia" w:hAnsiTheme="minorEastAsia" w:hint="eastAsia"/>
                <w:sz w:val="22"/>
                <w:szCs w:val="22"/>
                <w:lang w:eastAsia="zh-CN"/>
              </w:rPr>
              <w:t>MI HCP后台管理</w:t>
            </w:r>
            <w:r w:rsidRPr="00402C9D">
              <w:rPr>
                <w:rFonts w:asciiTheme="minorEastAsia" w:hAnsiTheme="minorEastAsia" w:hint="eastAsia"/>
                <w:sz w:val="22"/>
                <w:szCs w:val="22"/>
                <w:lang w:eastAsia="zh-CN"/>
              </w:rPr>
              <w:t>）</w:t>
            </w:r>
          </w:p>
        </w:tc>
      </w:tr>
      <w:tr w:rsidR="001C6354" w14:paraId="1869DFE0" w14:textId="77777777" w:rsidTr="00D5329A">
        <w:trPr>
          <w:cantSplit/>
          <w:trHeight w:val="368"/>
        </w:trPr>
        <w:tc>
          <w:tcPr>
            <w:tcW w:w="2880" w:type="dxa"/>
            <w:vMerge w:val="restart"/>
            <w:shd w:val="clear" w:color="000000" w:fill="auto"/>
          </w:tcPr>
          <w:p w14:paraId="32DA96CA" w14:textId="77777777" w:rsidR="001C6354" w:rsidRPr="00402C9D" w:rsidRDefault="001C6354" w:rsidP="00D5329A">
            <w:pPr>
              <w:pStyle w:val="TableContent"/>
              <w:rPr>
                <w:rFonts w:asciiTheme="minorEastAsia" w:hAnsiTheme="minorEastAsia"/>
                <w:sz w:val="22"/>
                <w:szCs w:val="22"/>
                <w:lang w:eastAsia="zh-CN"/>
              </w:rPr>
            </w:pPr>
            <w:r w:rsidRPr="00BE53AB">
              <w:rPr>
                <w:rFonts w:asciiTheme="minorEastAsia" w:hAnsiTheme="minorEastAsia" w:hint="eastAsia"/>
                <w:sz w:val="22"/>
                <w:szCs w:val="22"/>
                <w:lang w:eastAsia="zh-CN"/>
              </w:rPr>
              <w:lastRenderedPageBreak/>
              <w:t>Sino</w:t>
            </w:r>
            <w:r w:rsidRPr="00BE53AB">
              <w:rPr>
                <w:rFonts w:asciiTheme="minorEastAsia" w:hAnsiTheme="minorEastAsia"/>
                <w:sz w:val="22"/>
                <w:szCs w:val="22"/>
                <w:lang w:eastAsia="zh-CN"/>
              </w:rPr>
              <w:t>M</w:t>
            </w:r>
            <w:r w:rsidRPr="00BE53AB">
              <w:rPr>
                <w:rFonts w:asciiTheme="minorEastAsia" w:hAnsiTheme="minorEastAsia" w:hint="eastAsia"/>
                <w:sz w:val="22"/>
                <w:szCs w:val="22"/>
                <w:lang w:eastAsia="zh-CN"/>
              </w:rPr>
              <w:t>ed文献检索——MI HCP Website与YiGu</w:t>
            </w:r>
            <w:r w:rsidRPr="00BE53AB">
              <w:rPr>
                <w:rFonts w:asciiTheme="minorEastAsia" w:hAnsiTheme="minorEastAsia"/>
                <w:sz w:val="22"/>
                <w:szCs w:val="22"/>
                <w:lang w:eastAsia="zh-CN"/>
              </w:rPr>
              <w:t xml:space="preserve"> </w:t>
            </w:r>
            <w:r w:rsidRPr="00BE53AB">
              <w:rPr>
                <w:rFonts w:asciiTheme="minorEastAsia" w:hAnsiTheme="minorEastAsia" w:hint="eastAsia"/>
                <w:sz w:val="22"/>
                <w:szCs w:val="22"/>
                <w:lang w:eastAsia="zh-CN"/>
              </w:rPr>
              <w:t>APP</w:t>
            </w:r>
          </w:p>
        </w:tc>
        <w:tc>
          <w:tcPr>
            <w:tcW w:w="8640" w:type="dxa"/>
            <w:shd w:val="clear" w:color="000000" w:fill="auto"/>
          </w:tcPr>
          <w:p w14:paraId="06D79B34" w14:textId="77777777" w:rsidR="001C6354" w:rsidRPr="00402C9D" w:rsidRDefault="001C6354" w:rsidP="00D5329A">
            <w:pPr>
              <w:pStyle w:val="TableContent"/>
              <w:rPr>
                <w:rFonts w:asciiTheme="minorEastAsia" w:hAnsiTheme="minorEastAsia"/>
                <w:sz w:val="22"/>
                <w:szCs w:val="22"/>
                <w:lang w:eastAsia="zh-CN"/>
              </w:rPr>
            </w:pPr>
            <w:r>
              <w:rPr>
                <w:rFonts w:asciiTheme="minorEastAsia" w:hAnsiTheme="minorEastAsia"/>
                <w:sz w:val="22"/>
                <w:szCs w:val="22"/>
                <w:lang w:eastAsia="zh-CN"/>
              </w:rPr>
              <w:t xml:space="preserve">MI HCP </w:t>
            </w:r>
            <w:r>
              <w:rPr>
                <w:rFonts w:asciiTheme="minorEastAsia" w:hAnsiTheme="minorEastAsia" w:hint="eastAsia"/>
                <w:sz w:val="22"/>
                <w:szCs w:val="22"/>
                <w:lang w:eastAsia="zh-CN"/>
              </w:rPr>
              <w:t>新增搜索</w:t>
            </w:r>
            <w:r w:rsidRPr="00402C9D">
              <w:rPr>
                <w:rFonts w:asciiTheme="minorEastAsia" w:hAnsiTheme="minorEastAsia" w:hint="eastAsia"/>
                <w:sz w:val="22"/>
                <w:szCs w:val="22"/>
                <w:lang w:eastAsia="zh-CN"/>
              </w:rPr>
              <w:t>、下载SinoMed文献的功能</w:t>
            </w:r>
          </w:p>
        </w:tc>
      </w:tr>
      <w:tr w:rsidR="001C6354" w14:paraId="53CB1085" w14:textId="77777777" w:rsidTr="00D5329A">
        <w:trPr>
          <w:cantSplit/>
          <w:trHeight w:val="368"/>
        </w:trPr>
        <w:tc>
          <w:tcPr>
            <w:tcW w:w="2880" w:type="dxa"/>
            <w:vMerge/>
            <w:shd w:val="clear" w:color="000000" w:fill="auto"/>
          </w:tcPr>
          <w:p w14:paraId="30BE60E1" w14:textId="77777777" w:rsidR="001C6354" w:rsidRPr="00402C9D" w:rsidRDefault="001C6354" w:rsidP="00D5329A">
            <w:pPr>
              <w:pStyle w:val="TableContent"/>
              <w:rPr>
                <w:rFonts w:asciiTheme="minorEastAsia" w:hAnsiTheme="minorEastAsia"/>
                <w:sz w:val="22"/>
                <w:szCs w:val="22"/>
                <w:lang w:eastAsia="zh-CN"/>
              </w:rPr>
            </w:pPr>
          </w:p>
        </w:tc>
        <w:tc>
          <w:tcPr>
            <w:tcW w:w="8640" w:type="dxa"/>
            <w:shd w:val="clear" w:color="000000" w:fill="auto"/>
          </w:tcPr>
          <w:p w14:paraId="12975CAD" w14:textId="77777777" w:rsidR="001C6354" w:rsidRPr="00402C9D" w:rsidRDefault="001C6354" w:rsidP="00D5329A">
            <w:pPr>
              <w:pStyle w:val="TableContent"/>
              <w:rPr>
                <w:rFonts w:asciiTheme="minorEastAsia" w:hAnsiTheme="minorEastAsia"/>
                <w:sz w:val="22"/>
                <w:szCs w:val="22"/>
                <w:lang w:eastAsia="zh-CN"/>
              </w:rPr>
            </w:pPr>
            <w:r>
              <w:rPr>
                <w:rFonts w:asciiTheme="minorEastAsia" w:hAnsiTheme="minorEastAsia"/>
                <w:sz w:val="22"/>
                <w:szCs w:val="22"/>
                <w:lang w:eastAsia="zh-CN"/>
              </w:rPr>
              <w:t>Y</w:t>
            </w:r>
            <w:r>
              <w:rPr>
                <w:rFonts w:asciiTheme="minorEastAsia" w:hAnsiTheme="minorEastAsia" w:hint="eastAsia"/>
                <w:sz w:val="22"/>
                <w:szCs w:val="22"/>
                <w:lang w:eastAsia="zh-CN"/>
              </w:rPr>
              <w:t>iGu</w:t>
            </w:r>
            <w:r>
              <w:rPr>
                <w:rFonts w:asciiTheme="minorEastAsia" w:hAnsiTheme="minorEastAsia"/>
                <w:sz w:val="22"/>
                <w:szCs w:val="22"/>
                <w:lang w:eastAsia="zh-CN"/>
              </w:rPr>
              <w:t xml:space="preserve"> </w:t>
            </w:r>
            <w:r w:rsidRPr="00402C9D">
              <w:rPr>
                <w:rFonts w:asciiTheme="minorEastAsia" w:hAnsiTheme="minorEastAsia"/>
                <w:sz w:val="22"/>
                <w:szCs w:val="22"/>
                <w:lang w:eastAsia="zh-CN"/>
              </w:rPr>
              <w:t>APP</w:t>
            </w:r>
            <w:r>
              <w:rPr>
                <w:rFonts w:asciiTheme="minorEastAsia" w:hAnsiTheme="minorEastAsia" w:hint="eastAsia"/>
                <w:sz w:val="22"/>
                <w:szCs w:val="22"/>
                <w:lang w:eastAsia="zh-CN"/>
              </w:rPr>
              <w:t>新增搜索</w:t>
            </w:r>
            <w:r w:rsidRPr="00402C9D">
              <w:rPr>
                <w:rFonts w:asciiTheme="minorEastAsia" w:hAnsiTheme="minorEastAsia" w:hint="eastAsia"/>
                <w:sz w:val="22"/>
                <w:szCs w:val="22"/>
                <w:lang w:eastAsia="zh-CN"/>
              </w:rPr>
              <w:t>、展示、下载SinoMed文献的功能</w:t>
            </w:r>
          </w:p>
        </w:tc>
      </w:tr>
      <w:tr w:rsidR="001C6354" w14:paraId="5FDFDC93" w14:textId="77777777" w:rsidTr="00D5329A">
        <w:trPr>
          <w:cantSplit/>
          <w:trHeight w:val="368"/>
        </w:trPr>
        <w:tc>
          <w:tcPr>
            <w:tcW w:w="2880" w:type="dxa"/>
            <w:vMerge w:val="restart"/>
            <w:shd w:val="clear" w:color="000000" w:fill="auto"/>
          </w:tcPr>
          <w:p w14:paraId="30459695" w14:textId="77777777" w:rsidR="001C6354" w:rsidRPr="00402C9D" w:rsidRDefault="001C6354" w:rsidP="00D5329A">
            <w:pPr>
              <w:pStyle w:val="TableContent"/>
              <w:rPr>
                <w:rFonts w:asciiTheme="minorEastAsia" w:hAnsiTheme="minorEastAsia"/>
                <w:sz w:val="22"/>
                <w:szCs w:val="22"/>
                <w:lang w:eastAsia="zh-CN"/>
              </w:rPr>
            </w:pPr>
            <w:r w:rsidRPr="00402C9D">
              <w:rPr>
                <w:rFonts w:asciiTheme="minorEastAsia" w:hAnsiTheme="minorEastAsia" w:hint="eastAsia"/>
                <w:sz w:val="22"/>
                <w:szCs w:val="22"/>
                <w:lang w:eastAsia="zh-CN"/>
              </w:rPr>
              <w:t>欢迎页</w:t>
            </w:r>
          </w:p>
        </w:tc>
        <w:tc>
          <w:tcPr>
            <w:tcW w:w="8640" w:type="dxa"/>
            <w:shd w:val="clear" w:color="000000" w:fill="auto"/>
          </w:tcPr>
          <w:p w14:paraId="78AEAAEA" w14:textId="77777777" w:rsidR="001C6354" w:rsidRPr="00402C9D" w:rsidRDefault="001C6354" w:rsidP="00D5329A">
            <w:pPr>
              <w:pStyle w:val="TableContent"/>
              <w:rPr>
                <w:rFonts w:asciiTheme="minorEastAsia" w:hAnsiTheme="minorEastAsia"/>
                <w:sz w:val="22"/>
                <w:szCs w:val="22"/>
                <w:lang w:eastAsia="zh-CN"/>
              </w:rPr>
            </w:pPr>
            <w:r>
              <w:rPr>
                <w:rFonts w:asciiTheme="minorEastAsia" w:hAnsiTheme="minorEastAsia"/>
                <w:sz w:val="22"/>
                <w:szCs w:val="22"/>
                <w:lang w:eastAsia="zh-CN"/>
              </w:rPr>
              <w:t>Y</w:t>
            </w:r>
            <w:r>
              <w:rPr>
                <w:rFonts w:asciiTheme="minorEastAsia" w:hAnsiTheme="minorEastAsia" w:hint="eastAsia"/>
                <w:sz w:val="22"/>
                <w:szCs w:val="22"/>
                <w:lang w:eastAsia="zh-CN"/>
              </w:rPr>
              <w:t>iGu</w:t>
            </w:r>
            <w:r w:rsidRPr="00402C9D">
              <w:rPr>
                <w:rFonts w:asciiTheme="minorEastAsia" w:hAnsiTheme="minorEastAsia" w:hint="eastAsia"/>
                <w:sz w:val="22"/>
                <w:szCs w:val="22"/>
                <w:lang w:eastAsia="zh-CN"/>
              </w:rPr>
              <w:t xml:space="preserve"> APP新增欢迎页</w:t>
            </w:r>
          </w:p>
        </w:tc>
      </w:tr>
      <w:tr w:rsidR="001C6354" w14:paraId="4C53B500" w14:textId="77777777" w:rsidTr="00D5329A">
        <w:trPr>
          <w:cantSplit/>
          <w:trHeight w:val="413"/>
        </w:trPr>
        <w:tc>
          <w:tcPr>
            <w:tcW w:w="2880" w:type="dxa"/>
            <w:vMerge/>
            <w:shd w:val="clear" w:color="000000" w:fill="auto"/>
          </w:tcPr>
          <w:p w14:paraId="2A1DE020" w14:textId="77777777" w:rsidR="001C6354" w:rsidRPr="00402C9D" w:rsidRDefault="001C6354" w:rsidP="00D5329A">
            <w:pPr>
              <w:pStyle w:val="TableContent"/>
              <w:rPr>
                <w:rFonts w:asciiTheme="minorEastAsia" w:hAnsiTheme="minorEastAsia"/>
                <w:sz w:val="22"/>
                <w:szCs w:val="22"/>
                <w:lang w:eastAsia="zh-CN"/>
              </w:rPr>
            </w:pPr>
          </w:p>
        </w:tc>
        <w:tc>
          <w:tcPr>
            <w:tcW w:w="8640" w:type="dxa"/>
            <w:shd w:val="clear" w:color="000000" w:fill="auto"/>
          </w:tcPr>
          <w:p w14:paraId="572BF49B" w14:textId="77777777" w:rsidR="001C6354" w:rsidRPr="00402C9D" w:rsidRDefault="001C6354" w:rsidP="00D5329A">
            <w:pPr>
              <w:pStyle w:val="TableContent"/>
              <w:rPr>
                <w:rFonts w:asciiTheme="minorEastAsia" w:hAnsiTheme="minorEastAsia"/>
                <w:sz w:val="22"/>
                <w:szCs w:val="22"/>
                <w:lang w:eastAsia="zh-CN"/>
              </w:rPr>
            </w:pPr>
            <w:r>
              <w:rPr>
                <w:rFonts w:asciiTheme="minorEastAsia" w:hAnsiTheme="minorEastAsia"/>
                <w:sz w:val="22"/>
                <w:szCs w:val="22"/>
                <w:lang w:eastAsia="zh-CN"/>
              </w:rPr>
              <w:t>Y</w:t>
            </w:r>
            <w:r>
              <w:rPr>
                <w:rFonts w:asciiTheme="minorEastAsia" w:hAnsiTheme="minorEastAsia" w:hint="eastAsia"/>
                <w:sz w:val="22"/>
                <w:szCs w:val="22"/>
                <w:lang w:eastAsia="zh-CN"/>
              </w:rPr>
              <w:t>iGu</w:t>
            </w:r>
            <w:r w:rsidRPr="00402C9D">
              <w:rPr>
                <w:rFonts w:asciiTheme="minorEastAsia" w:hAnsiTheme="minorEastAsia" w:hint="eastAsia"/>
                <w:sz w:val="22"/>
                <w:szCs w:val="22"/>
                <w:lang w:eastAsia="zh-CN"/>
              </w:rPr>
              <w:t>管理平台管理欢迎页展示内容</w:t>
            </w:r>
          </w:p>
        </w:tc>
      </w:tr>
      <w:tr w:rsidR="001C6354" w14:paraId="407A5BD4" w14:textId="77777777" w:rsidTr="00D5329A">
        <w:trPr>
          <w:cantSplit/>
          <w:trHeight w:val="494"/>
        </w:trPr>
        <w:tc>
          <w:tcPr>
            <w:tcW w:w="2880" w:type="dxa"/>
            <w:vMerge w:val="restart"/>
            <w:shd w:val="clear" w:color="000000" w:fill="auto"/>
          </w:tcPr>
          <w:p w14:paraId="4253A0E9" w14:textId="77777777" w:rsidR="001C6354" w:rsidRPr="00402C9D" w:rsidRDefault="001C6354" w:rsidP="00D5329A">
            <w:pPr>
              <w:pStyle w:val="TableContent"/>
              <w:rPr>
                <w:rFonts w:asciiTheme="minorEastAsia" w:hAnsiTheme="minorEastAsia"/>
                <w:sz w:val="22"/>
                <w:szCs w:val="22"/>
                <w:lang w:eastAsia="zh-CN"/>
              </w:rPr>
            </w:pPr>
            <w:r w:rsidRPr="00402C9D">
              <w:rPr>
                <w:rFonts w:asciiTheme="minorEastAsia" w:hAnsiTheme="minorEastAsia" w:hint="eastAsia"/>
                <w:sz w:val="22"/>
                <w:szCs w:val="22"/>
                <w:lang w:eastAsia="zh-CN"/>
              </w:rPr>
              <w:t>引导页</w:t>
            </w:r>
          </w:p>
        </w:tc>
        <w:tc>
          <w:tcPr>
            <w:tcW w:w="8640" w:type="dxa"/>
            <w:shd w:val="clear" w:color="000000" w:fill="auto"/>
          </w:tcPr>
          <w:p w14:paraId="1D50D14E" w14:textId="77777777" w:rsidR="001C6354" w:rsidRPr="00402C9D" w:rsidRDefault="001C6354" w:rsidP="00D5329A">
            <w:pPr>
              <w:pStyle w:val="TableContent"/>
              <w:rPr>
                <w:rFonts w:asciiTheme="minorEastAsia" w:hAnsiTheme="minorEastAsia"/>
                <w:sz w:val="22"/>
                <w:szCs w:val="22"/>
                <w:lang w:eastAsia="zh-CN"/>
              </w:rPr>
            </w:pPr>
            <w:r>
              <w:rPr>
                <w:rFonts w:asciiTheme="minorEastAsia" w:hAnsiTheme="minorEastAsia"/>
                <w:sz w:val="22"/>
                <w:szCs w:val="22"/>
                <w:lang w:eastAsia="zh-CN"/>
              </w:rPr>
              <w:t>Y</w:t>
            </w:r>
            <w:r>
              <w:rPr>
                <w:rFonts w:asciiTheme="minorEastAsia" w:hAnsiTheme="minorEastAsia" w:hint="eastAsia"/>
                <w:sz w:val="22"/>
                <w:szCs w:val="22"/>
                <w:lang w:eastAsia="zh-CN"/>
              </w:rPr>
              <w:t>iGu</w:t>
            </w:r>
            <w:r w:rsidRPr="00402C9D">
              <w:rPr>
                <w:rFonts w:asciiTheme="minorEastAsia" w:hAnsiTheme="minorEastAsia" w:hint="eastAsia"/>
                <w:sz w:val="22"/>
                <w:szCs w:val="22"/>
                <w:lang w:eastAsia="zh-CN"/>
              </w:rPr>
              <w:t xml:space="preserve"> APP新增引导页</w:t>
            </w:r>
          </w:p>
        </w:tc>
      </w:tr>
      <w:tr w:rsidR="001C6354" w14:paraId="67F55D78" w14:textId="77777777" w:rsidTr="00D5329A">
        <w:trPr>
          <w:cantSplit/>
          <w:trHeight w:val="494"/>
        </w:trPr>
        <w:tc>
          <w:tcPr>
            <w:tcW w:w="2880" w:type="dxa"/>
            <w:vMerge/>
            <w:shd w:val="clear" w:color="000000" w:fill="auto"/>
          </w:tcPr>
          <w:p w14:paraId="31219A3A" w14:textId="77777777" w:rsidR="001C6354" w:rsidRDefault="001C6354" w:rsidP="00D5329A">
            <w:pPr>
              <w:pStyle w:val="TableContent"/>
              <w:rPr>
                <w:rFonts w:ascii="Times New Roman" w:hAnsi="Times New Roman"/>
                <w:sz w:val="22"/>
                <w:szCs w:val="22"/>
                <w:lang w:eastAsia="zh-CN"/>
              </w:rPr>
            </w:pPr>
          </w:p>
        </w:tc>
        <w:tc>
          <w:tcPr>
            <w:tcW w:w="8640" w:type="dxa"/>
            <w:shd w:val="clear" w:color="000000" w:fill="auto"/>
          </w:tcPr>
          <w:p w14:paraId="71265E1C" w14:textId="77777777" w:rsidR="001C6354" w:rsidRPr="00402C9D" w:rsidRDefault="001C6354" w:rsidP="00D5329A">
            <w:pPr>
              <w:pStyle w:val="TableContent"/>
              <w:rPr>
                <w:rFonts w:asciiTheme="minorEastAsia" w:hAnsiTheme="minorEastAsia"/>
                <w:sz w:val="22"/>
                <w:szCs w:val="22"/>
                <w:lang w:eastAsia="zh-CN"/>
              </w:rPr>
            </w:pPr>
            <w:r>
              <w:rPr>
                <w:rFonts w:asciiTheme="minorEastAsia" w:hAnsiTheme="minorEastAsia"/>
                <w:sz w:val="22"/>
                <w:szCs w:val="22"/>
                <w:lang w:eastAsia="zh-CN"/>
              </w:rPr>
              <w:t>Y</w:t>
            </w:r>
            <w:r>
              <w:rPr>
                <w:rFonts w:asciiTheme="minorEastAsia" w:hAnsiTheme="minorEastAsia" w:hint="eastAsia"/>
                <w:sz w:val="22"/>
                <w:szCs w:val="22"/>
                <w:lang w:eastAsia="zh-CN"/>
              </w:rPr>
              <w:t>iGu</w:t>
            </w:r>
            <w:r w:rsidRPr="00402C9D">
              <w:rPr>
                <w:rFonts w:asciiTheme="minorEastAsia" w:hAnsiTheme="minorEastAsia" w:hint="eastAsia"/>
                <w:sz w:val="22"/>
                <w:szCs w:val="22"/>
                <w:lang w:eastAsia="zh-CN"/>
              </w:rPr>
              <w:t>管理平台管理引导页展示内容</w:t>
            </w:r>
          </w:p>
        </w:tc>
      </w:tr>
      <w:tr w:rsidR="001C6354" w14:paraId="30AEAD28" w14:textId="77777777" w:rsidTr="00D5329A">
        <w:trPr>
          <w:cantSplit/>
          <w:trHeight w:val="413"/>
        </w:trPr>
        <w:tc>
          <w:tcPr>
            <w:tcW w:w="2880" w:type="dxa"/>
            <w:shd w:val="clear" w:color="000000" w:fill="auto"/>
          </w:tcPr>
          <w:p w14:paraId="4B0FA3D4" w14:textId="77777777" w:rsidR="001C6354" w:rsidRPr="00402C9D" w:rsidRDefault="001C6354" w:rsidP="00D5329A">
            <w:pPr>
              <w:pStyle w:val="TableContent"/>
              <w:rPr>
                <w:rFonts w:asciiTheme="minorEastAsia" w:hAnsiTheme="minorEastAsia"/>
                <w:sz w:val="22"/>
                <w:szCs w:val="22"/>
                <w:lang w:eastAsia="zh-CN"/>
              </w:rPr>
            </w:pPr>
            <w:r w:rsidRPr="00402C9D">
              <w:rPr>
                <w:rFonts w:asciiTheme="minorEastAsia" w:hAnsiTheme="minorEastAsia"/>
                <w:sz w:val="22"/>
                <w:szCs w:val="22"/>
                <w:lang w:eastAsia="zh-CN"/>
              </w:rPr>
              <w:t xml:space="preserve">UI </w:t>
            </w:r>
            <w:r w:rsidRPr="00402C9D">
              <w:rPr>
                <w:rFonts w:asciiTheme="minorEastAsia" w:hAnsiTheme="minorEastAsia" w:hint="eastAsia"/>
                <w:sz w:val="22"/>
                <w:szCs w:val="22"/>
                <w:lang w:eastAsia="zh-CN"/>
              </w:rPr>
              <w:t>更改</w:t>
            </w:r>
          </w:p>
        </w:tc>
        <w:tc>
          <w:tcPr>
            <w:tcW w:w="8640" w:type="dxa"/>
            <w:shd w:val="clear" w:color="000000" w:fill="auto"/>
          </w:tcPr>
          <w:p w14:paraId="320CD0B0" w14:textId="77777777" w:rsidR="001C6354" w:rsidRPr="00402C9D" w:rsidRDefault="001C6354" w:rsidP="00D5329A">
            <w:pPr>
              <w:pStyle w:val="TableContent"/>
              <w:rPr>
                <w:rFonts w:asciiTheme="minorEastAsia" w:hAnsiTheme="minorEastAsia"/>
                <w:sz w:val="22"/>
                <w:szCs w:val="22"/>
                <w:lang w:eastAsia="zh-CN"/>
              </w:rPr>
            </w:pPr>
            <w:r w:rsidRPr="00402C9D">
              <w:rPr>
                <w:rFonts w:asciiTheme="minorEastAsia" w:hAnsiTheme="minorEastAsia" w:hint="eastAsia"/>
                <w:sz w:val="22"/>
                <w:szCs w:val="22"/>
                <w:lang w:eastAsia="zh-CN"/>
              </w:rPr>
              <w:t>MI HCP重新设计更改部分页面UI</w:t>
            </w:r>
          </w:p>
        </w:tc>
      </w:tr>
      <w:tr w:rsidR="001C6354" w14:paraId="0E5FF709" w14:textId="77777777" w:rsidTr="00D5329A">
        <w:trPr>
          <w:cantSplit/>
          <w:trHeight w:val="440"/>
        </w:trPr>
        <w:tc>
          <w:tcPr>
            <w:tcW w:w="2880" w:type="dxa"/>
            <w:vMerge w:val="restart"/>
            <w:shd w:val="clear" w:color="000000" w:fill="auto"/>
          </w:tcPr>
          <w:p w14:paraId="38359A5E" w14:textId="77777777" w:rsidR="001C6354" w:rsidRPr="00402C9D" w:rsidRDefault="001C6354" w:rsidP="00D5329A">
            <w:pPr>
              <w:pStyle w:val="TableContent"/>
              <w:rPr>
                <w:rFonts w:asciiTheme="minorEastAsia" w:hAnsiTheme="minorEastAsia"/>
                <w:sz w:val="22"/>
                <w:szCs w:val="22"/>
                <w:lang w:eastAsia="zh-CN"/>
              </w:rPr>
            </w:pPr>
            <w:r w:rsidRPr="00402C9D">
              <w:rPr>
                <w:rFonts w:asciiTheme="minorEastAsia" w:hAnsiTheme="minorEastAsia" w:hint="eastAsia"/>
                <w:sz w:val="22"/>
                <w:szCs w:val="22"/>
                <w:lang w:eastAsia="zh-CN"/>
              </w:rPr>
              <w:t>短信验证码</w:t>
            </w:r>
          </w:p>
        </w:tc>
        <w:tc>
          <w:tcPr>
            <w:tcW w:w="8640" w:type="dxa"/>
            <w:shd w:val="clear" w:color="000000" w:fill="auto"/>
          </w:tcPr>
          <w:p w14:paraId="7B6FE2E2" w14:textId="77777777" w:rsidR="001C6354" w:rsidRPr="00402C9D" w:rsidRDefault="001C6354" w:rsidP="00D5329A">
            <w:pPr>
              <w:pStyle w:val="TableContent"/>
              <w:rPr>
                <w:rFonts w:asciiTheme="minorEastAsia" w:hAnsiTheme="minorEastAsia"/>
                <w:sz w:val="22"/>
                <w:szCs w:val="22"/>
                <w:lang w:eastAsia="zh-CN"/>
              </w:rPr>
            </w:pPr>
            <w:r>
              <w:rPr>
                <w:rFonts w:asciiTheme="minorEastAsia" w:hAnsiTheme="minorEastAsia"/>
                <w:sz w:val="22"/>
                <w:szCs w:val="22"/>
                <w:lang w:eastAsia="zh-CN"/>
              </w:rPr>
              <w:t xml:space="preserve">MI </w:t>
            </w:r>
            <w:r w:rsidRPr="00402C9D">
              <w:rPr>
                <w:rFonts w:asciiTheme="minorEastAsia" w:hAnsiTheme="minorEastAsia"/>
                <w:sz w:val="22"/>
                <w:szCs w:val="22"/>
                <w:lang w:eastAsia="zh-CN"/>
              </w:rPr>
              <w:t>HCP</w:t>
            </w:r>
            <w:r w:rsidRPr="00402C9D">
              <w:rPr>
                <w:rFonts w:asciiTheme="minorEastAsia" w:hAnsiTheme="minorEastAsia" w:hint="eastAsia"/>
                <w:sz w:val="22"/>
                <w:szCs w:val="22"/>
                <w:lang w:eastAsia="zh-CN"/>
              </w:rPr>
              <w:t>注册新增验证码功能</w:t>
            </w:r>
          </w:p>
        </w:tc>
      </w:tr>
      <w:tr w:rsidR="001C6354" w14:paraId="0CCF8576" w14:textId="77777777" w:rsidTr="00D5329A">
        <w:trPr>
          <w:cantSplit/>
          <w:trHeight w:val="431"/>
        </w:trPr>
        <w:tc>
          <w:tcPr>
            <w:tcW w:w="2880" w:type="dxa"/>
            <w:vMerge/>
            <w:shd w:val="clear" w:color="000000" w:fill="auto"/>
          </w:tcPr>
          <w:p w14:paraId="1294BC5C" w14:textId="77777777" w:rsidR="001C6354" w:rsidRDefault="001C6354" w:rsidP="00D5329A">
            <w:pPr>
              <w:pStyle w:val="TableContent"/>
              <w:rPr>
                <w:rFonts w:ascii="Times New Roman" w:hAnsi="Times New Roman"/>
                <w:sz w:val="22"/>
                <w:szCs w:val="22"/>
                <w:lang w:eastAsia="zh-CN"/>
              </w:rPr>
            </w:pPr>
          </w:p>
        </w:tc>
        <w:tc>
          <w:tcPr>
            <w:tcW w:w="8640" w:type="dxa"/>
            <w:shd w:val="clear" w:color="000000" w:fill="auto"/>
          </w:tcPr>
          <w:p w14:paraId="6F0ACFB7" w14:textId="77777777" w:rsidR="001C6354" w:rsidRPr="00402C9D" w:rsidRDefault="001C6354" w:rsidP="00D5329A">
            <w:pPr>
              <w:pStyle w:val="TableContent"/>
              <w:rPr>
                <w:rFonts w:asciiTheme="minorEastAsia" w:hAnsiTheme="minorEastAsia"/>
                <w:sz w:val="22"/>
                <w:szCs w:val="22"/>
                <w:lang w:eastAsia="zh-CN"/>
              </w:rPr>
            </w:pPr>
            <w:r>
              <w:rPr>
                <w:rFonts w:asciiTheme="minorEastAsia" w:hAnsiTheme="minorEastAsia"/>
                <w:sz w:val="22"/>
                <w:szCs w:val="22"/>
                <w:lang w:eastAsia="zh-CN"/>
              </w:rPr>
              <w:t>Y</w:t>
            </w:r>
            <w:r>
              <w:rPr>
                <w:rFonts w:asciiTheme="minorEastAsia" w:hAnsiTheme="minorEastAsia" w:hint="eastAsia"/>
                <w:sz w:val="22"/>
                <w:szCs w:val="22"/>
                <w:lang w:eastAsia="zh-CN"/>
              </w:rPr>
              <w:t>iGu</w:t>
            </w:r>
            <w:r w:rsidRPr="00402C9D">
              <w:rPr>
                <w:rFonts w:asciiTheme="minorEastAsia" w:hAnsiTheme="minorEastAsia" w:hint="eastAsia"/>
                <w:sz w:val="22"/>
                <w:szCs w:val="22"/>
                <w:lang w:eastAsia="zh-CN"/>
              </w:rPr>
              <w:t>注册新增验证码功能</w:t>
            </w:r>
          </w:p>
        </w:tc>
      </w:tr>
    </w:tbl>
    <w:p w14:paraId="103FBB97" w14:textId="77777777" w:rsidR="00302990" w:rsidRPr="00613622" w:rsidRDefault="00302990" w:rsidP="00302990">
      <w:pPr>
        <w:tabs>
          <w:tab w:val="num" w:pos="993"/>
        </w:tabs>
        <w:jc w:val="both"/>
        <w:rPr>
          <w:sz w:val="20"/>
          <w:szCs w:val="20"/>
          <w:lang w:eastAsia="zh-CN"/>
        </w:rPr>
      </w:pPr>
    </w:p>
    <w:p w14:paraId="780C3A69" w14:textId="77777777" w:rsidR="000C4CBC" w:rsidRPr="00613622" w:rsidRDefault="000C4CBC" w:rsidP="000C4CBC">
      <w:pPr>
        <w:pStyle w:val="Heading2"/>
        <w:widowControl w:val="0"/>
        <w:ind w:left="540" w:hanging="540"/>
        <w:rPr>
          <w:rFonts w:ascii="Times New Roman" w:hAnsi="Times New Roman" w:cs="Times New Roman"/>
          <w:iCs w:val="0"/>
          <w:kern w:val="32"/>
          <w:szCs w:val="24"/>
          <w:lang w:eastAsia="en-US"/>
        </w:rPr>
      </w:pPr>
      <w:bookmarkStart w:id="32" w:name="_Toc389652919"/>
      <w:bookmarkStart w:id="33" w:name="_Toc497989204"/>
      <w:bookmarkStart w:id="34" w:name="_Toc308531372"/>
      <w:r w:rsidRPr="00613622">
        <w:rPr>
          <w:rFonts w:ascii="Times New Roman" w:hAnsi="Times New Roman" w:cs="Times New Roman"/>
          <w:iCs w:val="0"/>
          <w:kern w:val="32"/>
          <w:szCs w:val="24"/>
          <w:lang w:eastAsia="en-US"/>
        </w:rPr>
        <w:t>Assumptions</w:t>
      </w:r>
      <w:bookmarkEnd w:id="32"/>
      <w:bookmarkEnd w:id="33"/>
    </w:p>
    <w:bookmarkEnd w:id="34"/>
    <w:p w14:paraId="0829D4F2" w14:textId="77777777" w:rsidR="00175403" w:rsidRPr="00174203" w:rsidRDefault="00175403" w:rsidP="00174203">
      <w:pPr>
        <w:pStyle w:val="BulletTextHeading1Outline"/>
        <w:numPr>
          <w:ilvl w:val="0"/>
          <w:numId w:val="36"/>
        </w:numPr>
        <w:tabs>
          <w:tab w:val="left" w:pos="1480"/>
        </w:tabs>
        <w:rPr>
          <w:sz w:val="22"/>
          <w:szCs w:val="22"/>
        </w:rPr>
      </w:pPr>
      <w:r w:rsidRPr="00174203">
        <w:rPr>
          <w:rFonts w:hint="eastAsia"/>
          <w:sz w:val="22"/>
          <w:szCs w:val="22"/>
        </w:rPr>
        <w:t>WeChat</w:t>
      </w:r>
      <w:r w:rsidRPr="00174203">
        <w:rPr>
          <w:rFonts w:hint="eastAsia"/>
          <w:sz w:val="22"/>
          <w:szCs w:val="22"/>
        </w:rPr>
        <w:t>已支持</w:t>
      </w:r>
      <w:r w:rsidRPr="00174203">
        <w:rPr>
          <w:rFonts w:hint="eastAsia"/>
          <w:sz w:val="22"/>
          <w:szCs w:val="22"/>
        </w:rPr>
        <w:t>Pfizer GRV SSO</w:t>
      </w:r>
      <w:r w:rsidRPr="00174203">
        <w:rPr>
          <w:rFonts w:hint="eastAsia"/>
          <w:sz w:val="22"/>
          <w:szCs w:val="22"/>
        </w:rPr>
        <w:t>规范，本项目范围不包括解决</w:t>
      </w:r>
      <w:r w:rsidRPr="00174203">
        <w:rPr>
          <w:rFonts w:hint="eastAsia"/>
          <w:sz w:val="22"/>
          <w:szCs w:val="22"/>
        </w:rPr>
        <w:t>WeChat</w:t>
      </w:r>
      <w:r w:rsidRPr="00174203">
        <w:rPr>
          <w:rFonts w:hint="eastAsia"/>
          <w:sz w:val="22"/>
          <w:szCs w:val="22"/>
        </w:rPr>
        <w:t>的</w:t>
      </w:r>
      <w:r w:rsidRPr="00174203">
        <w:rPr>
          <w:rFonts w:hint="eastAsia"/>
          <w:sz w:val="22"/>
          <w:szCs w:val="22"/>
        </w:rPr>
        <w:t xml:space="preserve">SSO solution </w:t>
      </w:r>
    </w:p>
    <w:p w14:paraId="47DAF2B3" w14:textId="77777777" w:rsidR="00175403" w:rsidRPr="00174203" w:rsidRDefault="00175403" w:rsidP="00174203">
      <w:pPr>
        <w:pStyle w:val="BulletTextHeading1Outline"/>
        <w:numPr>
          <w:ilvl w:val="0"/>
          <w:numId w:val="36"/>
        </w:numPr>
        <w:tabs>
          <w:tab w:val="left" w:pos="1480"/>
        </w:tabs>
        <w:rPr>
          <w:sz w:val="22"/>
          <w:szCs w:val="22"/>
          <w:lang w:eastAsia="zh-CN"/>
        </w:rPr>
      </w:pPr>
      <w:r w:rsidRPr="00174203">
        <w:rPr>
          <w:rFonts w:hint="eastAsia"/>
          <w:sz w:val="22"/>
          <w:szCs w:val="22"/>
          <w:lang w:eastAsia="zh-CN"/>
        </w:rPr>
        <w:t>SinoMed</w:t>
      </w:r>
      <w:r w:rsidRPr="00174203">
        <w:rPr>
          <w:rFonts w:hint="eastAsia"/>
          <w:sz w:val="22"/>
          <w:szCs w:val="22"/>
          <w:lang w:eastAsia="zh-CN"/>
        </w:rPr>
        <w:t>接口技术规范已支持本项目范围所需的功能调用</w:t>
      </w:r>
    </w:p>
    <w:p w14:paraId="359D8C01" w14:textId="77777777" w:rsidR="00C26917" w:rsidRPr="00613622" w:rsidRDefault="00C26917" w:rsidP="00C26917">
      <w:pPr>
        <w:ind w:left="540"/>
        <w:rPr>
          <w:sz w:val="22"/>
          <w:szCs w:val="22"/>
          <w:lang w:eastAsia="zh-CN"/>
        </w:rPr>
      </w:pPr>
    </w:p>
    <w:p w14:paraId="7810C712" w14:textId="77777777" w:rsidR="000C4CBC" w:rsidRPr="00613622" w:rsidRDefault="000C4CBC" w:rsidP="000C4CBC">
      <w:pPr>
        <w:pStyle w:val="Heading2"/>
        <w:ind w:left="576"/>
        <w:rPr>
          <w:rFonts w:ascii="Times New Roman" w:hAnsi="Times New Roman" w:cs="Times New Roman"/>
          <w:kern w:val="32"/>
        </w:rPr>
      </w:pPr>
      <w:bookmarkStart w:id="35" w:name="_Toc309817106"/>
      <w:bookmarkStart w:id="36" w:name="_Toc309823626"/>
      <w:bookmarkStart w:id="37" w:name="_Toc309817107"/>
      <w:bookmarkStart w:id="38" w:name="_Toc309823627"/>
      <w:bookmarkStart w:id="39" w:name="_Toc308078652"/>
      <w:bookmarkStart w:id="40" w:name="_Toc308079973"/>
      <w:bookmarkStart w:id="41" w:name="_Toc308091591"/>
      <w:bookmarkStart w:id="42" w:name="_Toc308161283"/>
      <w:bookmarkStart w:id="43" w:name="_Toc308161964"/>
      <w:bookmarkStart w:id="44" w:name="_Toc308172240"/>
      <w:bookmarkStart w:id="45" w:name="_Toc308515170"/>
      <w:bookmarkStart w:id="46" w:name="_Toc308531902"/>
      <w:bookmarkStart w:id="47" w:name="_Toc308532352"/>
      <w:bookmarkStart w:id="48" w:name="_Toc308078653"/>
      <w:bookmarkStart w:id="49" w:name="_Toc308079974"/>
      <w:bookmarkStart w:id="50" w:name="_Toc308091592"/>
      <w:bookmarkStart w:id="51" w:name="_Toc308161284"/>
      <w:bookmarkStart w:id="52" w:name="_Toc308161965"/>
      <w:bookmarkStart w:id="53" w:name="_Toc308172241"/>
      <w:bookmarkStart w:id="54" w:name="_Toc308515171"/>
      <w:bookmarkStart w:id="55" w:name="_Toc308531903"/>
      <w:bookmarkStart w:id="56" w:name="_Toc308532353"/>
      <w:bookmarkStart w:id="57" w:name="_Toc308078654"/>
      <w:bookmarkStart w:id="58" w:name="_Toc308079975"/>
      <w:bookmarkStart w:id="59" w:name="_Toc308091593"/>
      <w:bookmarkStart w:id="60" w:name="_Toc308161285"/>
      <w:bookmarkStart w:id="61" w:name="_Toc308161966"/>
      <w:bookmarkStart w:id="62" w:name="_Toc308172242"/>
      <w:bookmarkStart w:id="63" w:name="_Toc308515172"/>
      <w:bookmarkStart w:id="64" w:name="_Toc308531904"/>
      <w:bookmarkStart w:id="65" w:name="_Toc308532354"/>
      <w:bookmarkStart w:id="66" w:name="_Toc389652920"/>
      <w:bookmarkStart w:id="67" w:name="_Toc497989205"/>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rsidRPr="00613622">
        <w:rPr>
          <w:rFonts w:ascii="Times New Roman" w:hAnsi="Times New Roman" w:cs="Times New Roman"/>
          <w:kern w:val="32"/>
        </w:rPr>
        <w:t>Exclusions</w:t>
      </w:r>
      <w:bookmarkEnd w:id="66"/>
      <w:bookmarkEnd w:id="67"/>
    </w:p>
    <w:p w14:paraId="36B1ED09" w14:textId="77777777" w:rsidR="000F2696" w:rsidRPr="00613622" w:rsidRDefault="00696B4E" w:rsidP="000F2696">
      <w:pPr>
        <w:pStyle w:val="Heading1"/>
        <w:ind w:left="540" w:hanging="540"/>
        <w:rPr>
          <w:rFonts w:hint="eastAsia"/>
        </w:rPr>
      </w:pPr>
      <w:bookmarkStart w:id="68" w:name="_Toc308078656"/>
      <w:bookmarkStart w:id="69" w:name="_Toc308079977"/>
      <w:bookmarkStart w:id="70" w:name="_Toc308091595"/>
      <w:bookmarkStart w:id="71" w:name="_Toc308161287"/>
      <w:bookmarkStart w:id="72" w:name="_Toc308161968"/>
      <w:bookmarkStart w:id="73" w:name="_Toc308172244"/>
      <w:bookmarkStart w:id="74" w:name="_Toc308515174"/>
      <w:bookmarkStart w:id="75" w:name="_Toc308531906"/>
      <w:bookmarkStart w:id="76" w:name="_Toc308532356"/>
      <w:bookmarkStart w:id="77" w:name="_Toc308078657"/>
      <w:bookmarkStart w:id="78" w:name="_Toc308079978"/>
      <w:bookmarkStart w:id="79" w:name="_Toc308091596"/>
      <w:bookmarkStart w:id="80" w:name="_Toc308161288"/>
      <w:bookmarkStart w:id="81" w:name="_Toc308161969"/>
      <w:bookmarkStart w:id="82" w:name="_Toc308172245"/>
      <w:bookmarkStart w:id="83" w:name="_Toc308515175"/>
      <w:bookmarkStart w:id="84" w:name="_Toc308531907"/>
      <w:bookmarkStart w:id="85" w:name="_Toc308532357"/>
      <w:bookmarkStart w:id="86" w:name="_Toc307222937"/>
      <w:bookmarkStart w:id="87" w:name="_Toc307222969"/>
      <w:bookmarkStart w:id="88" w:name="_Toc307223001"/>
      <w:bookmarkStart w:id="89" w:name="_Toc307223314"/>
      <w:bookmarkStart w:id="90" w:name="_Toc307223408"/>
      <w:bookmarkStart w:id="91" w:name="_Toc307223920"/>
      <w:bookmarkStart w:id="92" w:name="_Toc307224818"/>
      <w:bookmarkStart w:id="93" w:name="_Toc307224856"/>
      <w:bookmarkStart w:id="94" w:name="_Toc307224935"/>
      <w:bookmarkStart w:id="95" w:name="_Toc307225179"/>
      <w:bookmarkStart w:id="96" w:name="_Toc307225441"/>
      <w:bookmarkStart w:id="97" w:name="_Toc308078658"/>
      <w:bookmarkStart w:id="98" w:name="_Toc308079979"/>
      <w:bookmarkStart w:id="99" w:name="_Toc308091597"/>
      <w:bookmarkStart w:id="100" w:name="_Toc308161289"/>
      <w:bookmarkStart w:id="101" w:name="_Toc308161970"/>
      <w:bookmarkStart w:id="102" w:name="_Toc308172246"/>
      <w:bookmarkStart w:id="103" w:name="_Toc308515176"/>
      <w:bookmarkStart w:id="104" w:name="_Toc308531908"/>
      <w:bookmarkStart w:id="105" w:name="_Toc308532358"/>
      <w:bookmarkStart w:id="106" w:name="_Toc307222939"/>
      <w:bookmarkStart w:id="107" w:name="_Toc307222971"/>
      <w:bookmarkStart w:id="108" w:name="_Toc307223003"/>
      <w:bookmarkStart w:id="109" w:name="_Toc307223316"/>
      <w:bookmarkStart w:id="110" w:name="_Toc307223410"/>
      <w:bookmarkStart w:id="111" w:name="_Toc307223922"/>
      <w:bookmarkStart w:id="112" w:name="_Toc307224820"/>
      <w:bookmarkStart w:id="113" w:name="_Toc307224858"/>
      <w:bookmarkStart w:id="114" w:name="_Toc307224937"/>
      <w:bookmarkStart w:id="115" w:name="_Toc307225181"/>
      <w:bookmarkStart w:id="116" w:name="_Toc307225443"/>
      <w:bookmarkStart w:id="117" w:name="_Toc497989206"/>
      <w:bookmarkEnd w:id="28"/>
      <w:bookmarkEnd w:id="29"/>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r w:rsidRPr="00613622">
        <w:t>GOVERNANCE AND REFERENCES</w:t>
      </w:r>
      <w:bookmarkEnd w:id="117"/>
    </w:p>
    <w:p w14:paraId="62DF3088" w14:textId="77777777" w:rsidR="00994EB8" w:rsidRPr="00613622" w:rsidRDefault="00994EB8" w:rsidP="00994EB8">
      <w:pPr>
        <w:spacing w:after="240"/>
        <w:ind w:left="540"/>
        <w:rPr>
          <w:sz w:val="22"/>
          <w:szCs w:val="22"/>
        </w:rPr>
      </w:pPr>
      <w:bookmarkStart w:id="118" w:name="_Toc304333982"/>
      <w:bookmarkStart w:id="119" w:name="_Toc306972352"/>
      <w:r w:rsidRPr="00613622">
        <w:rPr>
          <w:sz w:val="22"/>
          <w:szCs w:val="22"/>
        </w:rPr>
        <w:t xml:space="preserve">This Plan is governed by the </w:t>
      </w:r>
      <w:r w:rsidRPr="00613622">
        <w:rPr>
          <w:i/>
          <w:sz w:val="22"/>
          <w:szCs w:val="22"/>
        </w:rPr>
        <w:t>SDLC Planning SOP</w:t>
      </w:r>
      <w:r w:rsidRPr="00613622">
        <w:rPr>
          <w:sz w:val="22"/>
          <w:szCs w:val="22"/>
        </w:rPr>
        <w:t xml:space="preserve"> and the</w:t>
      </w:r>
      <w:r w:rsidRPr="00613622">
        <w:rPr>
          <w:i/>
          <w:sz w:val="22"/>
          <w:szCs w:val="22"/>
        </w:rPr>
        <w:t xml:space="preserve"> SDLC Requirements Design Build Verify SOP.</w:t>
      </w:r>
      <w:r w:rsidRPr="00613622">
        <w:rPr>
          <w:sz w:val="22"/>
          <w:szCs w:val="22"/>
        </w:rPr>
        <w:t xml:space="preserve">  Other governing references particular to the Project and listed throughout this Plan can be found in the following Table.</w:t>
      </w:r>
    </w:p>
    <w:tbl>
      <w:tblPr>
        <w:tblStyle w:val="TableGrid"/>
        <w:tblW w:w="7506" w:type="dxa"/>
        <w:tblInd w:w="648" w:type="dxa"/>
        <w:tblLook w:val="04A0" w:firstRow="1" w:lastRow="0" w:firstColumn="1" w:lastColumn="0" w:noHBand="0" w:noVBand="1"/>
      </w:tblPr>
      <w:tblGrid>
        <w:gridCol w:w="1710"/>
        <w:gridCol w:w="5796"/>
      </w:tblGrid>
      <w:tr w:rsidR="00994EB8" w:rsidRPr="00613622" w14:paraId="05604D88" w14:textId="77777777" w:rsidTr="008E0D7B">
        <w:trPr>
          <w:tblHeader/>
        </w:trPr>
        <w:tc>
          <w:tcPr>
            <w:tcW w:w="1710" w:type="dxa"/>
            <w:shd w:val="clear" w:color="auto" w:fill="D9D9D9" w:themeFill="background1" w:themeFillShade="D9"/>
          </w:tcPr>
          <w:p w14:paraId="2755CF70" w14:textId="77777777" w:rsidR="00994EB8" w:rsidRPr="00613622" w:rsidRDefault="00C45145" w:rsidP="008E0D7B">
            <w:r w:rsidRPr="00613622">
              <w:rPr>
                <w:b/>
                <w:sz w:val="20"/>
                <w:szCs w:val="20"/>
              </w:rPr>
              <w:lastRenderedPageBreak/>
              <w:t>Document Number</w:t>
            </w:r>
          </w:p>
        </w:tc>
        <w:tc>
          <w:tcPr>
            <w:tcW w:w="5796" w:type="dxa"/>
            <w:shd w:val="clear" w:color="auto" w:fill="D9D9D9" w:themeFill="background1" w:themeFillShade="D9"/>
          </w:tcPr>
          <w:p w14:paraId="2203C319" w14:textId="77777777" w:rsidR="00994EB8" w:rsidRPr="00613622" w:rsidRDefault="00994EB8" w:rsidP="008E0D7B">
            <w:r w:rsidRPr="00613622">
              <w:rPr>
                <w:b/>
                <w:sz w:val="20"/>
                <w:szCs w:val="20"/>
              </w:rPr>
              <w:t>Document Title</w:t>
            </w:r>
          </w:p>
        </w:tc>
      </w:tr>
      <w:tr w:rsidR="00994EB8" w:rsidRPr="00613622" w14:paraId="2E2FFE24" w14:textId="77777777" w:rsidTr="008E0D7B">
        <w:tc>
          <w:tcPr>
            <w:tcW w:w="1710" w:type="dxa"/>
          </w:tcPr>
          <w:p w14:paraId="5A8B1DC4" w14:textId="77777777" w:rsidR="00994EB8" w:rsidRPr="00613622" w:rsidRDefault="00994EB8" w:rsidP="008E0D7B">
            <w:r w:rsidRPr="00613622">
              <w:rPr>
                <w:sz w:val="20"/>
              </w:rPr>
              <w:t>None – Online document</w:t>
            </w:r>
          </w:p>
        </w:tc>
        <w:tc>
          <w:tcPr>
            <w:tcW w:w="5796" w:type="dxa"/>
          </w:tcPr>
          <w:p w14:paraId="2601CD5C" w14:textId="77777777" w:rsidR="00994EB8" w:rsidRPr="00613622" w:rsidRDefault="00994EB8" w:rsidP="008E0D7B">
            <w:r w:rsidRPr="00613622">
              <w:rPr>
                <w:sz w:val="20"/>
              </w:rPr>
              <w:t>BT Glossary of Terms</w:t>
            </w:r>
          </w:p>
        </w:tc>
      </w:tr>
      <w:tr w:rsidR="00994EB8" w:rsidRPr="00613622" w14:paraId="14952F67" w14:textId="77777777" w:rsidTr="008E0D7B">
        <w:tc>
          <w:tcPr>
            <w:tcW w:w="1710" w:type="dxa"/>
          </w:tcPr>
          <w:p w14:paraId="02357C01" w14:textId="77777777" w:rsidR="00994EB8" w:rsidRPr="00613622" w:rsidRDefault="00994EB8" w:rsidP="008E0D7B">
            <w:r w:rsidRPr="00613622">
              <w:rPr>
                <w:sz w:val="20"/>
              </w:rPr>
              <w:t>WTSO-0839</w:t>
            </w:r>
          </w:p>
        </w:tc>
        <w:tc>
          <w:tcPr>
            <w:tcW w:w="5796" w:type="dxa"/>
          </w:tcPr>
          <w:p w14:paraId="58E2EC6E" w14:textId="77777777" w:rsidR="00994EB8" w:rsidRPr="00613622" w:rsidRDefault="00994EB8" w:rsidP="008E0D7B">
            <w:r w:rsidRPr="00613622">
              <w:rPr>
                <w:sz w:val="20"/>
              </w:rPr>
              <w:t>BT Change Management SOP</w:t>
            </w:r>
          </w:p>
        </w:tc>
      </w:tr>
      <w:tr w:rsidR="008A098B" w:rsidRPr="00613622" w14:paraId="50267921" w14:textId="77777777" w:rsidTr="008A098B">
        <w:tc>
          <w:tcPr>
            <w:tcW w:w="1710" w:type="dxa"/>
            <w:vAlign w:val="center"/>
          </w:tcPr>
          <w:p w14:paraId="3A483B10" w14:textId="77777777" w:rsidR="008A098B" w:rsidRPr="00613622" w:rsidRDefault="00823F63" w:rsidP="008E0D7B">
            <w:pPr>
              <w:rPr>
                <w:sz w:val="20"/>
                <w:lang w:eastAsia="zh-CN"/>
              </w:rPr>
            </w:pPr>
            <w:r w:rsidRPr="00613622">
              <w:rPr>
                <w:rFonts w:hint="eastAsia"/>
                <w:sz w:val="20"/>
                <w:lang w:eastAsia="zh-CN"/>
              </w:rPr>
              <w:t>N/A</w:t>
            </w:r>
          </w:p>
        </w:tc>
        <w:tc>
          <w:tcPr>
            <w:tcW w:w="5796" w:type="dxa"/>
            <w:vAlign w:val="center"/>
          </w:tcPr>
          <w:p w14:paraId="000EBAF2" w14:textId="77777777" w:rsidR="008A098B" w:rsidRPr="00613622" w:rsidRDefault="00847E96" w:rsidP="008E0D7B">
            <w:pPr>
              <w:rPr>
                <w:sz w:val="20"/>
                <w:lang w:eastAsia="zh-CN"/>
              </w:rPr>
            </w:pPr>
            <w:r w:rsidRPr="00847E96">
              <w:rPr>
                <w:sz w:val="20"/>
              </w:rPr>
              <w:t>China Advanced Sampling SDLC Business Requirements v0.1</w:t>
            </w:r>
          </w:p>
        </w:tc>
      </w:tr>
      <w:tr w:rsidR="008A098B" w:rsidRPr="00613622" w14:paraId="260B372B" w14:textId="77777777" w:rsidTr="008A098B">
        <w:tc>
          <w:tcPr>
            <w:tcW w:w="1710" w:type="dxa"/>
            <w:vAlign w:val="center"/>
          </w:tcPr>
          <w:p w14:paraId="6F01CF10" w14:textId="77777777" w:rsidR="008A098B" w:rsidRPr="00613622" w:rsidRDefault="00823F63" w:rsidP="008E0D7B">
            <w:pPr>
              <w:rPr>
                <w:sz w:val="20"/>
                <w:lang w:eastAsia="zh-CN"/>
              </w:rPr>
            </w:pPr>
            <w:r w:rsidRPr="00613622">
              <w:rPr>
                <w:rFonts w:hint="eastAsia"/>
                <w:sz w:val="20"/>
                <w:lang w:eastAsia="zh-CN"/>
              </w:rPr>
              <w:t>N/A</w:t>
            </w:r>
          </w:p>
        </w:tc>
        <w:tc>
          <w:tcPr>
            <w:tcW w:w="5796" w:type="dxa"/>
            <w:vAlign w:val="center"/>
          </w:tcPr>
          <w:p w14:paraId="33718BC1" w14:textId="77777777" w:rsidR="008A098B" w:rsidRPr="00613622" w:rsidRDefault="00847E96" w:rsidP="008E0D7B">
            <w:pPr>
              <w:rPr>
                <w:sz w:val="20"/>
                <w:lang w:eastAsia="zh-CN"/>
              </w:rPr>
            </w:pPr>
            <w:r w:rsidRPr="00847E96">
              <w:rPr>
                <w:sz w:val="20"/>
              </w:rPr>
              <w:t>WTTE-0399 SDLC Requirement Specifications China Advanced Sampling for Local Systems 1.0</w:t>
            </w:r>
          </w:p>
        </w:tc>
      </w:tr>
    </w:tbl>
    <w:p w14:paraId="17502E1C" w14:textId="77777777" w:rsidR="00696B4E" w:rsidRPr="00613622" w:rsidRDefault="00696B4E" w:rsidP="00FC1863"/>
    <w:p w14:paraId="7A05B891" w14:textId="77777777" w:rsidR="000F2696" w:rsidRPr="00613622" w:rsidRDefault="00696B4E" w:rsidP="000F2696">
      <w:pPr>
        <w:pStyle w:val="Heading1"/>
        <w:ind w:left="540" w:hanging="540"/>
        <w:rPr>
          <w:rFonts w:hint="eastAsia"/>
        </w:rPr>
      </w:pPr>
      <w:bookmarkStart w:id="120" w:name="_Toc307222942"/>
      <w:bookmarkStart w:id="121" w:name="_Toc307222974"/>
      <w:bookmarkStart w:id="122" w:name="_Toc307223006"/>
      <w:bookmarkStart w:id="123" w:name="_Toc308161979"/>
      <w:bookmarkStart w:id="124" w:name="_Toc497989207"/>
      <w:bookmarkEnd w:id="118"/>
      <w:bookmarkEnd w:id="119"/>
      <w:bookmarkEnd w:id="120"/>
      <w:bookmarkEnd w:id="121"/>
      <w:bookmarkEnd w:id="122"/>
      <w:r w:rsidRPr="00613622">
        <w:t xml:space="preserve">TERMS AND </w:t>
      </w:r>
      <w:r w:rsidR="0070499F" w:rsidRPr="00613622">
        <w:t>Definitions</w:t>
      </w:r>
      <w:bookmarkEnd w:id="123"/>
      <w:bookmarkEnd w:id="124"/>
    </w:p>
    <w:p w14:paraId="48868F0E" w14:textId="77777777" w:rsidR="006A0D7D" w:rsidRPr="00613622" w:rsidRDefault="006A0D7D" w:rsidP="006A0D7D">
      <w:pPr>
        <w:spacing w:after="240"/>
        <w:ind w:left="547"/>
        <w:rPr>
          <w:sz w:val="22"/>
          <w:szCs w:val="22"/>
        </w:rPr>
      </w:pPr>
      <w:bookmarkStart w:id="125" w:name="_Toc304333993"/>
      <w:bookmarkStart w:id="126" w:name="_Toc306972363"/>
      <w:bookmarkStart w:id="127" w:name="_Toc308161980"/>
      <w:r w:rsidRPr="00613622">
        <w:rPr>
          <w:sz w:val="22"/>
          <w:szCs w:val="22"/>
        </w:rPr>
        <w:t xml:space="preserve">Common terms used in this document are defined in the </w:t>
      </w:r>
      <w:r w:rsidRPr="00613622">
        <w:rPr>
          <w:i/>
          <w:sz w:val="22"/>
          <w:szCs w:val="22"/>
        </w:rPr>
        <w:t>BT Glossary of Terms</w:t>
      </w:r>
      <w:r w:rsidRPr="00613622">
        <w:rPr>
          <w:sz w:val="22"/>
          <w:szCs w:val="22"/>
        </w:rPr>
        <w:t>.  Additional terms and definitions specific to this project are included below:</w:t>
      </w:r>
    </w:p>
    <w:tbl>
      <w:tblPr>
        <w:tblStyle w:val="TableGrid"/>
        <w:tblW w:w="8249" w:type="dxa"/>
        <w:tblInd w:w="648" w:type="dxa"/>
        <w:tblLook w:val="04A0" w:firstRow="1" w:lastRow="0" w:firstColumn="1" w:lastColumn="0" w:noHBand="0" w:noVBand="1"/>
      </w:tblPr>
      <w:tblGrid>
        <w:gridCol w:w="1870"/>
        <w:gridCol w:w="6379"/>
      </w:tblGrid>
      <w:tr w:rsidR="00DF6587" w:rsidRPr="00506525" w14:paraId="56CCE7CD" w14:textId="77777777" w:rsidTr="00D5329A">
        <w:trPr>
          <w:tblHeader/>
        </w:trPr>
        <w:tc>
          <w:tcPr>
            <w:tcW w:w="1870" w:type="dxa"/>
            <w:shd w:val="clear" w:color="auto" w:fill="D9D9D9" w:themeFill="background1" w:themeFillShade="D9"/>
            <w:vAlign w:val="center"/>
          </w:tcPr>
          <w:p w14:paraId="6D2AFA01" w14:textId="77777777" w:rsidR="00DF6587" w:rsidRPr="00506525" w:rsidRDefault="00DF6587" w:rsidP="00D5329A">
            <w:pPr>
              <w:jc w:val="center"/>
              <w:rPr>
                <w:rFonts w:eastAsia="宋体"/>
                <w:color w:val="000000" w:themeColor="text1"/>
              </w:rPr>
            </w:pPr>
            <w:r w:rsidRPr="00506525">
              <w:rPr>
                <w:rFonts w:eastAsia="宋体"/>
                <w:b/>
                <w:color w:val="000000" w:themeColor="text1"/>
                <w:sz w:val="20"/>
                <w:szCs w:val="20"/>
              </w:rPr>
              <w:t>Term or Acronym</w:t>
            </w:r>
          </w:p>
        </w:tc>
        <w:tc>
          <w:tcPr>
            <w:tcW w:w="6379" w:type="dxa"/>
            <w:shd w:val="clear" w:color="auto" w:fill="D9D9D9" w:themeFill="background1" w:themeFillShade="D9"/>
            <w:vAlign w:val="center"/>
          </w:tcPr>
          <w:p w14:paraId="24C5E41D" w14:textId="77777777" w:rsidR="00DF6587" w:rsidRPr="00506525" w:rsidRDefault="00DF6587" w:rsidP="00D5329A">
            <w:pPr>
              <w:jc w:val="center"/>
              <w:rPr>
                <w:rFonts w:eastAsia="宋体"/>
                <w:color w:val="000000" w:themeColor="text1"/>
              </w:rPr>
            </w:pPr>
            <w:r w:rsidRPr="00506525">
              <w:rPr>
                <w:rFonts w:eastAsia="宋体"/>
                <w:b/>
                <w:color w:val="000000" w:themeColor="text1"/>
                <w:sz w:val="20"/>
                <w:szCs w:val="20"/>
              </w:rPr>
              <w:t>Definition</w:t>
            </w:r>
          </w:p>
        </w:tc>
      </w:tr>
      <w:tr w:rsidR="00DF6587" w:rsidRPr="00506525" w14:paraId="34A988BF" w14:textId="77777777" w:rsidTr="00D5329A">
        <w:tc>
          <w:tcPr>
            <w:tcW w:w="1870" w:type="dxa"/>
            <w:vAlign w:val="center"/>
          </w:tcPr>
          <w:p w14:paraId="0DE59751" w14:textId="77777777" w:rsidR="00DF6587" w:rsidRPr="00506525" w:rsidRDefault="00DF6587" w:rsidP="00D5329A">
            <w:pPr>
              <w:jc w:val="center"/>
              <w:rPr>
                <w:rFonts w:eastAsia="宋体"/>
                <w:color w:val="000000" w:themeColor="text1"/>
                <w:sz w:val="20"/>
                <w:lang w:eastAsia="zh-CN"/>
              </w:rPr>
            </w:pPr>
            <w:r w:rsidRPr="00506525">
              <w:rPr>
                <w:rFonts w:eastAsia="宋体"/>
                <w:color w:val="000000" w:themeColor="text1"/>
                <w:sz w:val="20"/>
                <w:lang w:eastAsia="zh-CN"/>
              </w:rPr>
              <w:t>YiGu</w:t>
            </w:r>
          </w:p>
        </w:tc>
        <w:tc>
          <w:tcPr>
            <w:tcW w:w="6379" w:type="dxa"/>
            <w:vAlign w:val="center"/>
          </w:tcPr>
          <w:p w14:paraId="3BEAAADC" w14:textId="77777777" w:rsidR="00DF6587" w:rsidRPr="00506525" w:rsidRDefault="00DF6587" w:rsidP="00D5329A">
            <w:pPr>
              <w:jc w:val="both"/>
              <w:rPr>
                <w:rFonts w:eastAsia="宋体"/>
                <w:color w:val="000000" w:themeColor="text1"/>
                <w:sz w:val="20"/>
                <w:lang w:eastAsia="zh-CN"/>
              </w:rPr>
            </w:pPr>
            <w:r w:rsidRPr="00506525">
              <w:rPr>
                <w:rFonts w:eastAsia="宋体"/>
                <w:sz w:val="20"/>
                <w:lang w:eastAsia="zh-CN"/>
              </w:rPr>
              <w:t>“</w:t>
            </w:r>
            <w:r w:rsidRPr="00506525">
              <w:rPr>
                <w:rFonts w:eastAsia="宋体"/>
                <w:sz w:val="20"/>
                <w:lang w:eastAsia="zh-CN"/>
              </w:rPr>
              <w:t>辉瑞医谷</w:t>
            </w:r>
            <w:r w:rsidRPr="00506525">
              <w:rPr>
                <w:rFonts w:eastAsia="宋体"/>
                <w:sz w:val="20"/>
                <w:lang w:eastAsia="zh-CN"/>
              </w:rPr>
              <w:t>”</w:t>
            </w:r>
            <w:r w:rsidRPr="00506525">
              <w:rPr>
                <w:rFonts w:eastAsia="宋体"/>
                <w:sz w:val="20"/>
                <w:lang w:eastAsia="zh-CN"/>
              </w:rPr>
              <w:t>是辉瑞公司为中国医疗卫生专业人士量身定制的医学专业移动支持平台。目前有</w:t>
            </w:r>
            <w:r>
              <w:rPr>
                <w:rFonts w:eastAsia="宋体"/>
                <w:sz w:val="20"/>
                <w:lang w:eastAsia="zh-CN"/>
              </w:rPr>
              <w:t>And</w:t>
            </w:r>
            <w:r>
              <w:rPr>
                <w:rFonts w:eastAsia="宋体" w:hint="eastAsia"/>
                <w:sz w:val="20"/>
                <w:lang w:eastAsia="zh-CN"/>
              </w:rPr>
              <w:t>roi</w:t>
            </w:r>
            <w:r w:rsidRPr="00506525">
              <w:rPr>
                <w:rFonts w:eastAsia="宋体"/>
                <w:sz w:val="20"/>
                <w:lang w:eastAsia="zh-CN"/>
              </w:rPr>
              <w:t>d</w:t>
            </w:r>
            <w:r w:rsidRPr="00506525">
              <w:rPr>
                <w:rFonts w:eastAsia="宋体"/>
                <w:sz w:val="20"/>
                <w:lang w:eastAsia="zh-CN"/>
              </w:rPr>
              <w:t>版本，</w:t>
            </w:r>
            <w:r>
              <w:rPr>
                <w:rFonts w:eastAsia="宋体" w:hint="eastAsia"/>
                <w:sz w:val="20"/>
                <w:lang w:eastAsia="zh-CN"/>
              </w:rPr>
              <w:t>i</w:t>
            </w:r>
            <w:r w:rsidRPr="00506525">
              <w:rPr>
                <w:rFonts w:eastAsia="宋体"/>
                <w:sz w:val="20"/>
                <w:lang w:eastAsia="zh-CN"/>
              </w:rPr>
              <w:t>OS</w:t>
            </w:r>
            <w:r w:rsidRPr="00506525">
              <w:rPr>
                <w:rFonts w:eastAsia="宋体"/>
                <w:sz w:val="20"/>
                <w:lang w:eastAsia="zh-CN"/>
              </w:rPr>
              <w:t>版本，</w:t>
            </w:r>
            <w:r>
              <w:rPr>
                <w:rFonts w:eastAsia="宋体" w:hint="eastAsia"/>
                <w:sz w:val="20"/>
                <w:lang w:eastAsia="zh-CN"/>
              </w:rPr>
              <w:t>i</w:t>
            </w:r>
            <w:r w:rsidRPr="00506525">
              <w:rPr>
                <w:rFonts w:eastAsia="宋体"/>
                <w:sz w:val="20"/>
                <w:lang w:eastAsia="zh-CN"/>
              </w:rPr>
              <w:t>OS</w:t>
            </w:r>
            <w:r w:rsidRPr="00506525">
              <w:rPr>
                <w:rFonts w:eastAsia="宋体"/>
                <w:sz w:val="20"/>
                <w:lang w:eastAsia="zh-CN"/>
              </w:rPr>
              <w:t>版本包括</w:t>
            </w:r>
            <w:r w:rsidRPr="00506525">
              <w:rPr>
                <w:rFonts w:eastAsia="宋体"/>
                <w:sz w:val="20"/>
                <w:lang w:eastAsia="zh-CN"/>
              </w:rPr>
              <w:t xml:space="preserve">IPhone </w:t>
            </w:r>
            <w:r w:rsidRPr="00506525">
              <w:rPr>
                <w:rFonts w:eastAsia="宋体"/>
                <w:sz w:val="20"/>
                <w:lang w:eastAsia="zh-CN"/>
              </w:rPr>
              <w:t>版与</w:t>
            </w:r>
            <w:r w:rsidRPr="00506525">
              <w:rPr>
                <w:rFonts w:eastAsia="宋体"/>
                <w:sz w:val="20"/>
                <w:lang w:eastAsia="zh-CN"/>
              </w:rPr>
              <w:t>IPad</w:t>
            </w:r>
            <w:r w:rsidRPr="00506525">
              <w:rPr>
                <w:rFonts w:eastAsia="宋体"/>
                <w:sz w:val="20"/>
                <w:lang w:eastAsia="zh-CN"/>
              </w:rPr>
              <w:t>版本</w:t>
            </w:r>
          </w:p>
        </w:tc>
      </w:tr>
      <w:tr w:rsidR="00DF6587" w:rsidRPr="00506525" w14:paraId="61D4689A" w14:textId="77777777" w:rsidTr="00D5329A">
        <w:tc>
          <w:tcPr>
            <w:tcW w:w="1870" w:type="dxa"/>
            <w:vAlign w:val="center"/>
          </w:tcPr>
          <w:p w14:paraId="66EFE485" w14:textId="77777777" w:rsidR="00DF6587" w:rsidRPr="00506525" w:rsidRDefault="00DF6587" w:rsidP="00D5329A">
            <w:pPr>
              <w:jc w:val="center"/>
              <w:rPr>
                <w:rFonts w:eastAsia="宋体"/>
                <w:color w:val="000000" w:themeColor="text1"/>
                <w:sz w:val="20"/>
                <w:lang w:eastAsia="zh-CN"/>
              </w:rPr>
            </w:pPr>
            <w:r>
              <w:rPr>
                <w:rFonts w:eastAsia="宋体"/>
                <w:color w:val="000000" w:themeColor="text1"/>
                <w:sz w:val="20"/>
                <w:lang w:eastAsia="zh-CN"/>
              </w:rPr>
              <w:t>HCP</w:t>
            </w:r>
          </w:p>
        </w:tc>
        <w:tc>
          <w:tcPr>
            <w:tcW w:w="6379" w:type="dxa"/>
            <w:vAlign w:val="center"/>
          </w:tcPr>
          <w:p w14:paraId="1C1EBA0E" w14:textId="77777777" w:rsidR="00DF6587" w:rsidRPr="00506525" w:rsidRDefault="00DF6587" w:rsidP="00D5329A">
            <w:pPr>
              <w:jc w:val="both"/>
              <w:rPr>
                <w:rFonts w:eastAsia="宋体"/>
                <w:sz w:val="20"/>
                <w:lang w:eastAsia="zh-CN"/>
              </w:rPr>
            </w:pPr>
            <w:r>
              <w:rPr>
                <w:rFonts w:eastAsia="宋体" w:hint="eastAsia"/>
                <w:sz w:val="20"/>
                <w:lang w:eastAsia="zh-CN"/>
              </w:rPr>
              <w:t>YiGu</w:t>
            </w:r>
            <w:r>
              <w:rPr>
                <w:rFonts w:eastAsia="宋体" w:hint="eastAsia"/>
                <w:sz w:val="20"/>
                <w:lang w:eastAsia="zh-CN"/>
              </w:rPr>
              <w:t>的</w:t>
            </w:r>
            <w:r>
              <w:rPr>
                <w:rFonts w:eastAsia="宋体" w:hint="eastAsia"/>
                <w:sz w:val="20"/>
                <w:lang w:eastAsia="zh-CN"/>
              </w:rPr>
              <w:t>Website</w:t>
            </w:r>
            <w:r>
              <w:rPr>
                <w:rFonts w:eastAsia="宋体" w:hint="eastAsia"/>
                <w:sz w:val="20"/>
                <w:lang w:eastAsia="zh-CN"/>
              </w:rPr>
              <w:t>版</w:t>
            </w:r>
          </w:p>
        </w:tc>
      </w:tr>
      <w:tr w:rsidR="00DF6587" w:rsidRPr="00506525" w14:paraId="13D58F96" w14:textId="77777777" w:rsidTr="00D5329A">
        <w:tc>
          <w:tcPr>
            <w:tcW w:w="1870" w:type="dxa"/>
            <w:vAlign w:val="center"/>
          </w:tcPr>
          <w:p w14:paraId="2CBDBAA8" w14:textId="77777777" w:rsidR="00DF6587" w:rsidRDefault="00DF6587" w:rsidP="00D5329A">
            <w:pPr>
              <w:jc w:val="center"/>
              <w:rPr>
                <w:rFonts w:eastAsia="宋体"/>
                <w:color w:val="000000" w:themeColor="text1"/>
                <w:sz w:val="20"/>
                <w:lang w:eastAsia="zh-CN"/>
              </w:rPr>
            </w:pPr>
            <w:r>
              <w:rPr>
                <w:rFonts w:eastAsia="宋体"/>
                <w:color w:val="000000" w:themeColor="text1"/>
                <w:sz w:val="20"/>
                <w:lang w:eastAsia="zh-CN"/>
              </w:rPr>
              <w:t>E</w:t>
            </w:r>
            <w:r>
              <w:rPr>
                <w:rFonts w:eastAsia="宋体" w:hint="eastAsia"/>
                <w:color w:val="000000" w:themeColor="text1"/>
                <w:sz w:val="20"/>
                <w:lang w:eastAsia="zh-CN"/>
              </w:rPr>
              <w:t>-Wisdom</w:t>
            </w:r>
          </w:p>
        </w:tc>
        <w:tc>
          <w:tcPr>
            <w:tcW w:w="6379" w:type="dxa"/>
            <w:vAlign w:val="center"/>
          </w:tcPr>
          <w:p w14:paraId="05AE894A" w14:textId="77777777" w:rsidR="00DF6587" w:rsidRDefault="00DF6587" w:rsidP="00D5329A">
            <w:pPr>
              <w:jc w:val="both"/>
              <w:rPr>
                <w:rFonts w:eastAsia="宋体"/>
                <w:sz w:val="20"/>
                <w:lang w:eastAsia="zh-CN"/>
              </w:rPr>
            </w:pPr>
            <w:r>
              <w:rPr>
                <w:rFonts w:eastAsia="宋体" w:hint="eastAsia"/>
                <w:sz w:val="20"/>
                <w:lang w:eastAsia="zh-CN"/>
              </w:rPr>
              <w:t>辉瑞</w:t>
            </w:r>
            <w:r>
              <w:rPr>
                <w:rFonts w:eastAsia="宋体" w:hint="eastAsia"/>
                <w:sz w:val="20"/>
                <w:lang w:eastAsia="zh-CN"/>
              </w:rPr>
              <w:t>E</w:t>
            </w:r>
            <w:r>
              <w:rPr>
                <w:rFonts w:eastAsia="宋体" w:hint="eastAsia"/>
                <w:sz w:val="20"/>
                <w:lang w:eastAsia="zh-CN"/>
              </w:rPr>
              <w:t>慧，基于</w:t>
            </w:r>
            <w:r>
              <w:rPr>
                <w:rFonts w:eastAsia="宋体" w:hint="eastAsia"/>
                <w:sz w:val="20"/>
                <w:lang w:eastAsia="zh-CN"/>
              </w:rPr>
              <w:t>WeChat</w:t>
            </w:r>
            <w:r>
              <w:rPr>
                <w:rFonts w:eastAsia="宋体" w:hint="eastAsia"/>
                <w:sz w:val="20"/>
                <w:lang w:eastAsia="zh-CN"/>
              </w:rPr>
              <w:t>的应用</w:t>
            </w:r>
          </w:p>
        </w:tc>
      </w:tr>
      <w:tr w:rsidR="00DF6587" w:rsidRPr="00506525" w14:paraId="1411D903" w14:textId="77777777" w:rsidTr="00D5329A">
        <w:tc>
          <w:tcPr>
            <w:tcW w:w="1870" w:type="dxa"/>
            <w:vAlign w:val="center"/>
          </w:tcPr>
          <w:p w14:paraId="02F22DB6" w14:textId="77777777" w:rsidR="00DF6587" w:rsidRDefault="00DF6587" w:rsidP="00D5329A">
            <w:pPr>
              <w:jc w:val="center"/>
              <w:rPr>
                <w:rFonts w:eastAsia="宋体"/>
                <w:color w:val="000000" w:themeColor="text1"/>
                <w:sz w:val="20"/>
                <w:lang w:eastAsia="zh-CN"/>
              </w:rPr>
            </w:pPr>
            <w:r>
              <w:rPr>
                <w:rFonts w:eastAsia="宋体"/>
                <w:color w:val="000000" w:themeColor="text1"/>
                <w:sz w:val="20"/>
                <w:lang w:eastAsia="zh-CN"/>
              </w:rPr>
              <w:t>WhatsMed</w:t>
            </w:r>
          </w:p>
        </w:tc>
        <w:tc>
          <w:tcPr>
            <w:tcW w:w="6379" w:type="dxa"/>
            <w:vAlign w:val="center"/>
          </w:tcPr>
          <w:p w14:paraId="1FD045C8" w14:textId="77777777" w:rsidR="00DF6587" w:rsidRDefault="00DF6587" w:rsidP="00D5329A">
            <w:pPr>
              <w:jc w:val="both"/>
              <w:rPr>
                <w:rFonts w:eastAsia="宋体"/>
                <w:sz w:val="20"/>
                <w:lang w:eastAsia="zh-CN"/>
              </w:rPr>
            </w:pPr>
            <w:r>
              <w:rPr>
                <w:rFonts w:eastAsia="宋体" w:hint="eastAsia"/>
                <w:sz w:val="20"/>
                <w:lang w:eastAsia="zh-CN"/>
              </w:rPr>
              <w:t>医熠生辉，基于</w:t>
            </w:r>
            <w:r>
              <w:rPr>
                <w:rFonts w:eastAsia="宋体" w:hint="eastAsia"/>
                <w:sz w:val="20"/>
                <w:lang w:eastAsia="zh-CN"/>
              </w:rPr>
              <w:t>WeChat</w:t>
            </w:r>
            <w:r>
              <w:rPr>
                <w:rFonts w:eastAsia="宋体" w:hint="eastAsia"/>
                <w:sz w:val="20"/>
                <w:lang w:eastAsia="zh-CN"/>
              </w:rPr>
              <w:t>的应用</w:t>
            </w:r>
          </w:p>
        </w:tc>
      </w:tr>
    </w:tbl>
    <w:p w14:paraId="0BBEF9EC" w14:textId="77777777" w:rsidR="003C2CE6" w:rsidRPr="00613622" w:rsidRDefault="003C2CE6" w:rsidP="003234B7">
      <w:pPr>
        <w:rPr>
          <w:lang w:eastAsia="zh-CN"/>
        </w:rPr>
      </w:pPr>
    </w:p>
    <w:p w14:paraId="38867E32" w14:textId="77777777" w:rsidR="00163216" w:rsidRPr="00847E96" w:rsidRDefault="00696B4E" w:rsidP="00D03E8D">
      <w:pPr>
        <w:pStyle w:val="Heading1"/>
        <w:ind w:left="540" w:hanging="540"/>
        <w:rPr>
          <w:rFonts w:hint="eastAsia"/>
        </w:rPr>
      </w:pPr>
      <w:bookmarkStart w:id="128" w:name="_Toc497989208"/>
      <w:bookmarkEnd w:id="125"/>
      <w:bookmarkEnd w:id="126"/>
      <w:bookmarkEnd w:id="127"/>
      <w:r w:rsidRPr="00613622">
        <w:t>SOLUTION OVERVIEW</w:t>
      </w:r>
      <w:bookmarkStart w:id="129" w:name="_Toc304333991"/>
      <w:bookmarkStart w:id="130" w:name="_Toc306972361"/>
      <w:bookmarkStart w:id="131" w:name="_Toc308161978"/>
      <w:bookmarkStart w:id="132" w:name="_Toc308161981"/>
      <w:bookmarkStart w:id="133" w:name="_Ref275266068"/>
      <w:bookmarkStart w:id="134" w:name="_Ref275266095"/>
      <w:bookmarkEnd w:id="128"/>
    </w:p>
    <w:p w14:paraId="1AA40521" w14:textId="77777777" w:rsidR="00163216" w:rsidRPr="00613622" w:rsidRDefault="00163216" w:rsidP="00C766E4">
      <w:pPr>
        <w:spacing w:after="240"/>
        <w:rPr>
          <w:sz w:val="22"/>
          <w:szCs w:val="22"/>
          <w:lang w:eastAsia="zh-CN"/>
        </w:rPr>
      </w:pPr>
      <w:r w:rsidRPr="00800F35">
        <w:rPr>
          <w:sz w:val="22"/>
          <w:szCs w:val="22"/>
          <w:lang w:eastAsia="zh-CN"/>
        </w:rPr>
        <w:t>S</w:t>
      </w:r>
      <w:r w:rsidRPr="00800F35">
        <w:rPr>
          <w:sz w:val="22"/>
          <w:szCs w:val="22"/>
        </w:rPr>
        <w:t>olution overview:</w:t>
      </w:r>
    </w:p>
    <w:p w14:paraId="216588F9" w14:textId="77777777" w:rsidR="00163216" w:rsidRPr="00613622" w:rsidRDefault="00584902" w:rsidP="00163216">
      <w:pPr>
        <w:spacing w:after="240"/>
        <w:ind w:left="547"/>
        <w:rPr>
          <w:sz w:val="22"/>
          <w:szCs w:val="22"/>
          <w:lang w:eastAsia="zh-CN"/>
        </w:rPr>
      </w:pPr>
      <w:r w:rsidRPr="00584902">
        <w:rPr>
          <w:noProof/>
          <w:sz w:val="22"/>
          <w:szCs w:val="22"/>
          <w:lang w:eastAsia="zh-CN"/>
        </w:rPr>
        <w:lastRenderedPageBreak/>
        <w:drawing>
          <wp:inline distT="0" distB="0" distL="0" distR="0" wp14:anchorId="6AF2F711" wp14:editId="05FD4176">
            <wp:extent cx="4667250" cy="5512400"/>
            <wp:effectExtent l="0" t="0" r="0" b="0"/>
            <wp:docPr id="3" name="Picture 3" descr="C:\Users\yueyue.a.yao\Downloads\未命名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ueyue.a.yao\Downloads\未命名文件.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81844" cy="5529637"/>
                    </a:xfrm>
                    <a:prstGeom prst="rect">
                      <a:avLst/>
                    </a:prstGeom>
                    <a:noFill/>
                    <a:ln>
                      <a:noFill/>
                    </a:ln>
                  </pic:spPr>
                </pic:pic>
              </a:graphicData>
            </a:graphic>
          </wp:inline>
        </w:drawing>
      </w:r>
    </w:p>
    <w:p w14:paraId="4F4484F5" w14:textId="77777777" w:rsidR="005F214C" w:rsidRPr="00613622" w:rsidRDefault="005F214C" w:rsidP="00163216">
      <w:pPr>
        <w:pStyle w:val="Heading1"/>
        <w:ind w:left="540" w:hanging="540"/>
        <w:rPr>
          <w:rFonts w:hint="eastAsia"/>
        </w:rPr>
      </w:pPr>
      <w:bookmarkStart w:id="135" w:name="_Toc497989209"/>
      <w:r w:rsidRPr="00613622">
        <w:lastRenderedPageBreak/>
        <w:t>responsibilities</w:t>
      </w:r>
      <w:bookmarkEnd w:id="129"/>
      <w:bookmarkEnd w:id="130"/>
      <w:bookmarkEnd w:id="131"/>
      <w:bookmarkEnd w:id="135"/>
      <w:r w:rsidRPr="00613622">
        <w:t xml:space="preserve"> </w:t>
      </w:r>
    </w:p>
    <w:p w14:paraId="12AD964E" w14:textId="77777777" w:rsidR="005E3F41" w:rsidRPr="00613622" w:rsidRDefault="005E3F41" w:rsidP="005E3F41">
      <w:pPr>
        <w:spacing w:after="240"/>
        <w:ind w:left="540"/>
        <w:rPr>
          <w:sz w:val="22"/>
          <w:szCs w:val="22"/>
        </w:rPr>
      </w:pPr>
      <w:r w:rsidRPr="00613622">
        <w:rPr>
          <w:sz w:val="22"/>
          <w:szCs w:val="22"/>
        </w:rPr>
        <w:t xml:space="preserve">Roles and responsibilities for developing, verifying, and implementing the Solution are as described in the </w:t>
      </w:r>
      <w:r w:rsidRPr="00613622">
        <w:rPr>
          <w:i/>
          <w:sz w:val="22"/>
          <w:szCs w:val="22"/>
        </w:rPr>
        <w:t>SDLC Planning SOP</w:t>
      </w:r>
      <w:r w:rsidRPr="00613622">
        <w:rPr>
          <w:sz w:val="22"/>
          <w:szCs w:val="22"/>
        </w:rPr>
        <w:t xml:space="preserve">, the </w:t>
      </w:r>
      <w:r w:rsidRPr="00613622">
        <w:rPr>
          <w:i/>
          <w:sz w:val="22"/>
          <w:szCs w:val="22"/>
        </w:rPr>
        <w:t>SDLC Requirements/Design/Build/Verify SOP</w:t>
      </w:r>
      <w:r w:rsidRPr="00613622">
        <w:rPr>
          <w:sz w:val="22"/>
          <w:szCs w:val="22"/>
        </w:rPr>
        <w:t xml:space="preserve">, and the </w:t>
      </w:r>
      <w:r w:rsidRPr="00613622">
        <w:rPr>
          <w:i/>
          <w:sz w:val="22"/>
          <w:szCs w:val="22"/>
        </w:rPr>
        <w:t>SDLC Deployment SOP</w:t>
      </w:r>
      <w:r w:rsidRPr="00613622">
        <w:rPr>
          <w:sz w:val="22"/>
          <w:szCs w:val="22"/>
        </w:rPr>
        <w:t xml:space="preserve">.  </w:t>
      </w:r>
    </w:p>
    <w:p w14:paraId="286BE602" w14:textId="77777777" w:rsidR="005E3F41" w:rsidRPr="00613622" w:rsidRDefault="005E3F41" w:rsidP="005E3F41">
      <w:pPr>
        <w:spacing w:after="240"/>
        <w:ind w:left="540"/>
      </w:pPr>
      <w:r w:rsidRPr="00613622">
        <w:rPr>
          <w:sz w:val="22"/>
          <w:szCs w:val="22"/>
        </w:rPr>
        <w:t>In addition, Appendix A of this document identifies authoring and approval requirements for the Project Elements applicable to this Project.  Additional and/or more detailed responsibilities relevant to this project are presented in the following Table.</w:t>
      </w:r>
    </w:p>
    <w:p w14:paraId="4E63B2FE" w14:textId="77777777" w:rsidR="005E3F41" w:rsidRPr="00613622" w:rsidRDefault="005E3F41" w:rsidP="005E3F41">
      <w:pPr>
        <w:rPr>
          <w:lang w:eastAsia="zh-CN"/>
        </w:rPr>
      </w:pPr>
    </w:p>
    <w:tbl>
      <w:tblPr>
        <w:tblStyle w:val="TableGrid"/>
        <w:tblW w:w="0" w:type="auto"/>
        <w:tblInd w:w="648" w:type="dxa"/>
        <w:tblLook w:val="04A0" w:firstRow="1" w:lastRow="0" w:firstColumn="1" w:lastColumn="0" w:noHBand="0" w:noVBand="1"/>
      </w:tblPr>
      <w:tblGrid>
        <w:gridCol w:w="1530"/>
        <w:gridCol w:w="5958"/>
      </w:tblGrid>
      <w:tr w:rsidR="005E3F41" w:rsidRPr="00613622" w14:paraId="1D71762D" w14:textId="77777777" w:rsidTr="008E0D7B">
        <w:trPr>
          <w:tblHeader/>
        </w:trPr>
        <w:tc>
          <w:tcPr>
            <w:tcW w:w="1530" w:type="dxa"/>
            <w:shd w:val="clear" w:color="auto" w:fill="D9D9D9" w:themeFill="background1" w:themeFillShade="D9"/>
          </w:tcPr>
          <w:p w14:paraId="61D69310" w14:textId="77777777" w:rsidR="005E3F41" w:rsidRPr="00613622" w:rsidRDefault="005E3F41" w:rsidP="008E0D7B">
            <w:pPr>
              <w:keepNext/>
            </w:pPr>
            <w:r w:rsidRPr="00613622">
              <w:rPr>
                <w:b/>
                <w:sz w:val="20"/>
                <w:szCs w:val="20"/>
              </w:rPr>
              <w:t>Role</w:t>
            </w:r>
          </w:p>
        </w:tc>
        <w:tc>
          <w:tcPr>
            <w:tcW w:w="5958" w:type="dxa"/>
            <w:shd w:val="clear" w:color="auto" w:fill="D9D9D9" w:themeFill="background1" w:themeFillShade="D9"/>
          </w:tcPr>
          <w:p w14:paraId="7FD4B004" w14:textId="77777777" w:rsidR="005E3F41" w:rsidRPr="00613622" w:rsidRDefault="005E3F41" w:rsidP="008E0D7B">
            <w:pPr>
              <w:keepNext/>
            </w:pPr>
            <w:r w:rsidRPr="00613622">
              <w:rPr>
                <w:b/>
                <w:sz w:val="20"/>
                <w:szCs w:val="20"/>
              </w:rPr>
              <w:t>Responsibility</w:t>
            </w:r>
          </w:p>
        </w:tc>
      </w:tr>
      <w:tr w:rsidR="002F7497" w:rsidRPr="00613622" w14:paraId="7EB660A4" w14:textId="77777777" w:rsidTr="008E0D7B">
        <w:tc>
          <w:tcPr>
            <w:tcW w:w="1530" w:type="dxa"/>
          </w:tcPr>
          <w:p w14:paraId="24CF6568" w14:textId="77777777" w:rsidR="002F7497" w:rsidRPr="002F7497" w:rsidRDefault="002F7497" w:rsidP="00427394">
            <w:pPr>
              <w:rPr>
                <w:sz w:val="22"/>
                <w:szCs w:val="22"/>
              </w:rPr>
            </w:pPr>
            <w:r w:rsidRPr="002F7497">
              <w:rPr>
                <w:sz w:val="22"/>
                <w:szCs w:val="22"/>
              </w:rPr>
              <w:t>Project Manager</w:t>
            </w:r>
          </w:p>
        </w:tc>
        <w:tc>
          <w:tcPr>
            <w:tcW w:w="5958" w:type="dxa"/>
          </w:tcPr>
          <w:p w14:paraId="4371FE14" w14:textId="77777777" w:rsidR="002F7497" w:rsidRPr="002F7497" w:rsidRDefault="002F7497" w:rsidP="00B96D19">
            <w:pPr>
              <w:pStyle w:val="ListParagraph"/>
              <w:numPr>
                <w:ilvl w:val="0"/>
                <w:numId w:val="10"/>
              </w:numPr>
              <w:suppressAutoHyphens/>
              <w:rPr>
                <w:sz w:val="22"/>
                <w:szCs w:val="22"/>
              </w:rPr>
            </w:pPr>
            <w:r w:rsidRPr="002F7497">
              <w:rPr>
                <w:sz w:val="22"/>
                <w:szCs w:val="22"/>
              </w:rPr>
              <w:t>Develop and Manage the Project Plan</w:t>
            </w:r>
          </w:p>
          <w:p w14:paraId="072D210E" w14:textId="77777777" w:rsidR="002F7497" w:rsidRPr="002F7497" w:rsidRDefault="002F7497" w:rsidP="00B96D19">
            <w:pPr>
              <w:pStyle w:val="ListParagraph"/>
              <w:numPr>
                <w:ilvl w:val="0"/>
                <w:numId w:val="10"/>
              </w:numPr>
              <w:suppressAutoHyphens/>
              <w:rPr>
                <w:sz w:val="22"/>
                <w:szCs w:val="22"/>
              </w:rPr>
            </w:pPr>
            <w:r w:rsidRPr="002F7497">
              <w:rPr>
                <w:sz w:val="22"/>
                <w:szCs w:val="22"/>
              </w:rPr>
              <w:t>Track progress on Plan</w:t>
            </w:r>
          </w:p>
          <w:p w14:paraId="6959DD1E" w14:textId="77777777" w:rsidR="002F7497" w:rsidRPr="002F7497" w:rsidRDefault="002F7497" w:rsidP="00B96D19">
            <w:pPr>
              <w:pStyle w:val="ListParagraph"/>
              <w:numPr>
                <w:ilvl w:val="0"/>
                <w:numId w:val="10"/>
              </w:numPr>
              <w:suppressAutoHyphens/>
              <w:rPr>
                <w:sz w:val="22"/>
                <w:szCs w:val="22"/>
              </w:rPr>
            </w:pPr>
            <w:r w:rsidRPr="002F7497">
              <w:rPr>
                <w:sz w:val="22"/>
                <w:szCs w:val="22"/>
              </w:rPr>
              <w:t>Submit billings for work completed and manage budget</w:t>
            </w:r>
          </w:p>
          <w:p w14:paraId="3784A93B" w14:textId="77777777" w:rsidR="002F7497" w:rsidRPr="002F7497" w:rsidRDefault="002F7497" w:rsidP="00B96D19">
            <w:pPr>
              <w:pStyle w:val="ListParagraph"/>
              <w:numPr>
                <w:ilvl w:val="0"/>
                <w:numId w:val="10"/>
              </w:numPr>
              <w:suppressAutoHyphens/>
              <w:rPr>
                <w:sz w:val="22"/>
                <w:szCs w:val="22"/>
              </w:rPr>
            </w:pPr>
            <w:r w:rsidRPr="002F7497">
              <w:rPr>
                <w:sz w:val="22"/>
                <w:szCs w:val="22"/>
              </w:rPr>
              <w:t>Plan test strategy and oversee execution of testing on a project</w:t>
            </w:r>
          </w:p>
          <w:p w14:paraId="775D1465" w14:textId="77777777" w:rsidR="002F7497" w:rsidRPr="002F7497" w:rsidRDefault="002F7497" w:rsidP="00B96D19">
            <w:pPr>
              <w:pStyle w:val="ListParagraph"/>
              <w:numPr>
                <w:ilvl w:val="0"/>
                <w:numId w:val="10"/>
              </w:numPr>
              <w:suppressAutoHyphens/>
              <w:rPr>
                <w:sz w:val="22"/>
                <w:szCs w:val="22"/>
              </w:rPr>
            </w:pPr>
            <w:r w:rsidRPr="002F7497">
              <w:rPr>
                <w:sz w:val="22"/>
                <w:szCs w:val="22"/>
              </w:rPr>
              <w:t>Review the execution of testing on a project</w:t>
            </w:r>
          </w:p>
          <w:p w14:paraId="48E47056" w14:textId="77777777" w:rsidR="002F7497" w:rsidRPr="002F7497" w:rsidRDefault="002F7497" w:rsidP="00B96D19">
            <w:pPr>
              <w:pStyle w:val="ListParagraph"/>
              <w:numPr>
                <w:ilvl w:val="0"/>
                <w:numId w:val="10"/>
              </w:numPr>
              <w:suppressAutoHyphens/>
              <w:rPr>
                <w:sz w:val="22"/>
                <w:szCs w:val="22"/>
              </w:rPr>
            </w:pPr>
            <w:r w:rsidRPr="002F7497">
              <w:rPr>
                <w:sz w:val="22"/>
                <w:szCs w:val="22"/>
              </w:rPr>
              <w:t>Opening RFC &amp; CMDB entries</w:t>
            </w:r>
          </w:p>
        </w:tc>
      </w:tr>
      <w:tr w:rsidR="002F7497" w:rsidRPr="00613622" w14:paraId="45E679E5" w14:textId="77777777" w:rsidTr="008E0D7B">
        <w:tc>
          <w:tcPr>
            <w:tcW w:w="1530" w:type="dxa"/>
          </w:tcPr>
          <w:p w14:paraId="35A665C5" w14:textId="77777777" w:rsidR="002F7497" w:rsidRPr="002F7497" w:rsidRDefault="002F7497" w:rsidP="00427394">
            <w:pPr>
              <w:rPr>
                <w:sz w:val="22"/>
                <w:szCs w:val="22"/>
              </w:rPr>
            </w:pPr>
            <w:r w:rsidRPr="002F7497">
              <w:rPr>
                <w:sz w:val="22"/>
                <w:szCs w:val="22"/>
              </w:rPr>
              <w:t>Solution Architect</w:t>
            </w:r>
          </w:p>
        </w:tc>
        <w:tc>
          <w:tcPr>
            <w:tcW w:w="5958" w:type="dxa"/>
          </w:tcPr>
          <w:p w14:paraId="4B9B0983" w14:textId="77777777" w:rsidR="002F7497" w:rsidRPr="002F7497" w:rsidRDefault="002F7497" w:rsidP="00B96D19">
            <w:pPr>
              <w:pStyle w:val="ListParagraph"/>
              <w:numPr>
                <w:ilvl w:val="0"/>
                <w:numId w:val="10"/>
              </w:numPr>
              <w:suppressAutoHyphens/>
              <w:rPr>
                <w:sz w:val="22"/>
                <w:szCs w:val="22"/>
              </w:rPr>
            </w:pPr>
            <w:r w:rsidRPr="002F7497">
              <w:rPr>
                <w:sz w:val="22"/>
                <w:szCs w:val="22"/>
              </w:rPr>
              <w:t>Provides functional &amp; technical design clarification</w:t>
            </w:r>
          </w:p>
          <w:p w14:paraId="15C8C35B" w14:textId="77777777" w:rsidR="002F7497" w:rsidRPr="002F7497" w:rsidRDefault="002F7497" w:rsidP="00B96D19">
            <w:pPr>
              <w:pStyle w:val="ListParagraph"/>
              <w:numPr>
                <w:ilvl w:val="0"/>
                <w:numId w:val="10"/>
              </w:numPr>
              <w:suppressAutoHyphens/>
              <w:rPr>
                <w:sz w:val="22"/>
                <w:szCs w:val="22"/>
              </w:rPr>
            </w:pPr>
            <w:r w:rsidRPr="002F7497">
              <w:rPr>
                <w:sz w:val="22"/>
                <w:szCs w:val="22"/>
              </w:rPr>
              <w:t>Ensure adherence to development standards</w:t>
            </w:r>
          </w:p>
          <w:p w14:paraId="51FB2897" w14:textId="77777777" w:rsidR="002F7497" w:rsidRPr="002F7497" w:rsidRDefault="002F7497" w:rsidP="00B96D19">
            <w:pPr>
              <w:pStyle w:val="ListParagraph"/>
              <w:numPr>
                <w:ilvl w:val="0"/>
                <w:numId w:val="10"/>
              </w:numPr>
              <w:suppressAutoHyphens/>
              <w:rPr>
                <w:sz w:val="22"/>
                <w:szCs w:val="22"/>
              </w:rPr>
            </w:pPr>
            <w:r w:rsidRPr="002F7497">
              <w:rPr>
                <w:sz w:val="22"/>
                <w:szCs w:val="22"/>
              </w:rPr>
              <w:t>Approves Solution approach and configurations</w:t>
            </w:r>
          </w:p>
          <w:p w14:paraId="2B50FAFA" w14:textId="77777777" w:rsidR="002F7497" w:rsidRPr="002F7497" w:rsidRDefault="002F7497" w:rsidP="00B96D19">
            <w:pPr>
              <w:pStyle w:val="ListParagraph"/>
              <w:numPr>
                <w:ilvl w:val="0"/>
                <w:numId w:val="10"/>
              </w:numPr>
              <w:suppressAutoHyphens/>
              <w:rPr>
                <w:sz w:val="22"/>
                <w:szCs w:val="22"/>
              </w:rPr>
            </w:pPr>
            <w:r w:rsidRPr="002F7497">
              <w:rPr>
                <w:sz w:val="22"/>
                <w:szCs w:val="22"/>
              </w:rPr>
              <w:t xml:space="preserve">Review Test Scenarios </w:t>
            </w:r>
          </w:p>
          <w:p w14:paraId="5CB925A8" w14:textId="77777777" w:rsidR="002F7497" w:rsidRPr="002F7497" w:rsidRDefault="002F7497" w:rsidP="00B96D19">
            <w:pPr>
              <w:pStyle w:val="ListParagraph"/>
              <w:numPr>
                <w:ilvl w:val="0"/>
                <w:numId w:val="10"/>
              </w:numPr>
              <w:suppressAutoHyphens/>
              <w:rPr>
                <w:sz w:val="22"/>
                <w:szCs w:val="22"/>
              </w:rPr>
            </w:pPr>
            <w:r w:rsidRPr="002F7497">
              <w:rPr>
                <w:sz w:val="22"/>
                <w:szCs w:val="22"/>
              </w:rPr>
              <w:t>Review and Sign-off on Test Scripts</w:t>
            </w:r>
          </w:p>
        </w:tc>
      </w:tr>
      <w:tr w:rsidR="002F7497" w:rsidRPr="00613622" w14:paraId="36C53145" w14:textId="77777777" w:rsidTr="008E0D7B">
        <w:tc>
          <w:tcPr>
            <w:tcW w:w="1530" w:type="dxa"/>
          </w:tcPr>
          <w:p w14:paraId="35DF1431" w14:textId="77777777" w:rsidR="002F7497" w:rsidRPr="002F7497" w:rsidRDefault="002F7497" w:rsidP="00427394">
            <w:pPr>
              <w:rPr>
                <w:sz w:val="22"/>
                <w:szCs w:val="22"/>
              </w:rPr>
            </w:pPr>
            <w:r w:rsidRPr="002F7497">
              <w:rPr>
                <w:sz w:val="22"/>
                <w:szCs w:val="22"/>
              </w:rPr>
              <w:t>Application Developer</w:t>
            </w:r>
          </w:p>
        </w:tc>
        <w:tc>
          <w:tcPr>
            <w:tcW w:w="5958" w:type="dxa"/>
          </w:tcPr>
          <w:p w14:paraId="4A167903" w14:textId="77777777" w:rsidR="002F7497" w:rsidRPr="002F7497" w:rsidRDefault="002F7497" w:rsidP="00B96D19">
            <w:pPr>
              <w:pStyle w:val="ListParagraph"/>
              <w:numPr>
                <w:ilvl w:val="0"/>
                <w:numId w:val="10"/>
              </w:numPr>
              <w:suppressAutoHyphens/>
              <w:rPr>
                <w:sz w:val="22"/>
                <w:szCs w:val="22"/>
              </w:rPr>
            </w:pPr>
            <w:r w:rsidRPr="002F7497">
              <w:rPr>
                <w:sz w:val="22"/>
                <w:szCs w:val="22"/>
              </w:rPr>
              <w:t>Solution Design</w:t>
            </w:r>
          </w:p>
          <w:p w14:paraId="5B2D406E" w14:textId="77777777" w:rsidR="002F7497" w:rsidRPr="002F7497" w:rsidRDefault="002F7497" w:rsidP="00B96D19">
            <w:pPr>
              <w:pStyle w:val="ListParagraph"/>
              <w:numPr>
                <w:ilvl w:val="0"/>
                <w:numId w:val="10"/>
              </w:numPr>
              <w:suppressAutoHyphens/>
              <w:rPr>
                <w:sz w:val="22"/>
                <w:szCs w:val="22"/>
              </w:rPr>
            </w:pPr>
            <w:r w:rsidRPr="002F7497">
              <w:rPr>
                <w:sz w:val="22"/>
                <w:szCs w:val="22"/>
              </w:rPr>
              <w:t>Solution Configuration &amp; Customization</w:t>
            </w:r>
          </w:p>
          <w:p w14:paraId="720D9BB7" w14:textId="77777777" w:rsidR="002F7497" w:rsidRPr="002F7497" w:rsidRDefault="002F7497" w:rsidP="00B96D19">
            <w:pPr>
              <w:pStyle w:val="ListParagraph"/>
              <w:numPr>
                <w:ilvl w:val="0"/>
                <w:numId w:val="10"/>
              </w:numPr>
              <w:suppressAutoHyphens/>
              <w:rPr>
                <w:sz w:val="22"/>
                <w:szCs w:val="22"/>
              </w:rPr>
            </w:pPr>
            <w:r w:rsidRPr="002F7497">
              <w:rPr>
                <w:sz w:val="22"/>
                <w:szCs w:val="22"/>
              </w:rPr>
              <w:t>Review sessions with Business Unit to ensure technical designs meet functional requirements</w:t>
            </w:r>
          </w:p>
          <w:p w14:paraId="0F1BC0EE" w14:textId="77777777" w:rsidR="002F7497" w:rsidRPr="002F7497" w:rsidRDefault="002F7497" w:rsidP="00B96D19">
            <w:pPr>
              <w:pStyle w:val="ListParagraph"/>
              <w:numPr>
                <w:ilvl w:val="0"/>
                <w:numId w:val="10"/>
              </w:numPr>
              <w:suppressAutoHyphens/>
              <w:rPr>
                <w:sz w:val="22"/>
                <w:szCs w:val="22"/>
              </w:rPr>
            </w:pPr>
            <w:r w:rsidRPr="002F7497">
              <w:rPr>
                <w:sz w:val="22"/>
                <w:szCs w:val="22"/>
              </w:rPr>
              <w:t>Define &amp; document technical Requirements</w:t>
            </w:r>
          </w:p>
        </w:tc>
      </w:tr>
      <w:tr w:rsidR="002F7497" w:rsidRPr="00613622" w14:paraId="05FF9C89" w14:textId="77777777" w:rsidTr="008E0D7B">
        <w:tc>
          <w:tcPr>
            <w:tcW w:w="1530" w:type="dxa"/>
          </w:tcPr>
          <w:p w14:paraId="45FFF07E" w14:textId="77777777" w:rsidR="002F7497" w:rsidRPr="002F7497" w:rsidRDefault="002F7497" w:rsidP="00427394">
            <w:pPr>
              <w:rPr>
                <w:sz w:val="22"/>
                <w:szCs w:val="22"/>
              </w:rPr>
            </w:pPr>
            <w:r w:rsidRPr="002F7497">
              <w:rPr>
                <w:sz w:val="22"/>
                <w:szCs w:val="22"/>
              </w:rPr>
              <w:t>Test Designer</w:t>
            </w:r>
          </w:p>
        </w:tc>
        <w:tc>
          <w:tcPr>
            <w:tcW w:w="5958" w:type="dxa"/>
          </w:tcPr>
          <w:p w14:paraId="06B9F61B" w14:textId="77777777" w:rsidR="002F7497" w:rsidRPr="002F7497" w:rsidRDefault="002F7497" w:rsidP="00B96D19">
            <w:pPr>
              <w:pStyle w:val="ListParagraph"/>
              <w:numPr>
                <w:ilvl w:val="0"/>
                <w:numId w:val="10"/>
              </w:numPr>
              <w:suppressAutoHyphens/>
              <w:rPr>
                <w:sz w:val="22"/>
                <w:szCs w:val="22"/>
              </w:rPr>
            </w:pPr>
            <w:r w:rsidRPr="002F7497">
              <w:rPr>
                <w:sz w:val="22"/>
                <w:szCs w:val="22"/>
              </w:rPr>
              <w:t xml:space="preserve">Facilitate review sessions with Business and Partners to  </w:t>
            </w:r>
            <w:r w:rsidRPr="002F7497">
              <w:rPr>
                <w:sz w:val="22"/>
                <w:szCs w:val="22"/>
              </w:rPr>
              <w:lastRenderedPageBreak/>
              <w:t>document test scenarios</w:t>
            </w:r>
          </w:p>
          <w:p w14:paraId="2723259A" w14:textId="77777777" w:rsidR="002F7497" w:rsidRPr="002F7497" w:rsidRDefault="002F7497" w:rsidP="00B96D19">
            <w:pPr>
              <w:pStyle w:val="ListParagraph"/>
              <w:numPr>
                <w:ilvl w:val="0"/>
                <w:numId w:val="10"/>
              </w:numPr>
              <w:suppressAutoHyphens/>
              <w:rPr>
                <w:sz w:val="22"/>
                <w:szCs w:val="22"/>
              </w:rPr>
            </w:pPr>
            <w:r w:rsidRPr="002F7497">
              <w:rPr>
                <w:sz w:val="22"/>
                <w:szCs w:val="22"/>
              </w:rPr>
              <w:t>Develop test scripts</w:t>
            </w:r>
          </w:p>
          <w:p w14:paraId="0A665CD7" w14:textId="77777777" w:rsidR="002F7497" w:rsidRPr="002F7497" w:rsidRDefault="002F7497" w:rsidP="00B96D19">
            <w:pPr>
              <w:pStyle w:val="ListParagraph"/>
              <w:numPr>
                <w:ilvl w:val="0"/>
                <w:numId w:val="10"/>
              </w:numPr>
              <w:suppressAutoHyphens/>
              <w:rPr>
                <w:sz w:val="22"/>
                <w:szCs w:val="22"/>
              </w:rPr>
            </w:pPr>
            <w:r w:rsidRPr="002F7497">
              <w:rPr>
                <w:sz w:val="22"/>
                <w:szCs w:val="22"/>
              </w:rPr>
              <w:t>Provide data requirements/criteria and develop test data inventory</w:t>
            </w:r>
          </w:p>
          <w:p w14:paraId="14045A0F" w14:textId="77777777" w:rsidR="002F7497" w:rsidRPr="002F7497" w:rsidRDefault="002F7497" w:rsidP="00B96D19">
            <w:pPr>
              <w:pStyle w:val="ListParagraph"/>
              <w:numPr>
                <w:ilvl w:val="0"/>
                <w:numId w:val="10"/>
              </w:numPr>
              <w:suppressAutoHyphens/>
              <w:rPr>
                <w:sz w:val="22"/>
                <w:szCs w:val="22"/>
              </w:rPr>
            </w:pPr>
            <w:r w:rsidRPr="002F7497">
              <w:rPr>
                <w:sz w:val="22"/>
                <w:szCs w:val="22"/>
              </w:rPr>
              <w:t>Ensure all hardware is available prior to test</w:t>
            </w:r>
          </w:p>
        </w:tc>
      </w:tr>
      <w:tr w:rsidR="002F7497" w:rsidRPr="00613622" w14:paraId="50723076" w14:textId="77777777" w:rsidTr="008E0D7B">
        <w:tc>
          <w:tcPr>
            <w:tcW w:w="1530" w:type="dxa"/>
          </w:tcPr>
          <w:p w14:paraId="3A24F841" w14:textId="77777777" w:rsidR="002F7497" w:rsidRPr="002F7497" w:rsidRDefault="002F7497" w:rsidP="00427394">
            <w:pPr>
              <w:rPr>
                <w:sz w:val="22"/>
                <w:szCs w:val="22"/>
              </w:rPr>
            </w:pPr>
            <w:r w:rsidRPr="002F7497">
              <w:rPr>
                <w:sz w:val="22"/>
                <w:szCs w:val="22"/>
              </w:rPr>
              <w:lastRenderedPageBreak/>
              <w:t>Test Reviewer</w:t>
            </w:r>
          </w:p>
        </w:tc>
        <w:tc>
          <w:tcPr>
            <w:tcW w:w="5958" w:type="dxa"/>
          </w:tcPr>
          <w:p w14:paraId="3754B034" w14:textId="77777777" w:rsidR="002F7497" w:rsidRPr="002F7497" w:rsidRDefault="002F7497" w:rsidP="00B96D19">
            <w:pPr>
              <w:pStyle w:val="ListParagraph"/>
              <w:numPr>
                <w:ilvl w:val="0"/>
                <w:numId w:val="10"/>
              </w:numPr>
              <w:suppressAutoHyphens/>
              <w:rPr>
                <w:sz w:val="22"/>
                <w:szCs w:val="22"/>
              </w:rPr>
            </w:pPr>
            <w:r w:rsidRPr="002F7497">
              <w:rPr>
                <w:sz w:val="22"/>
                <w:szCs w:val="22"/>
              </w:rPr>
              <w:t>Create Test Plan</w:t>
            </w:r>
          </w:p>
          <w:p w14:paraId="46F88585" w14:textId="77777777" w:rsidR="002F7497" w:rsidRPr="002F7497" w:rsidRDefault="002F7497" w:rsidP="00B96D19">
            <w:pPr>
              <w:pStyle w:val="ListParagraph"/>
              <w:numPr>
                <w:ilvl w:val="0"/>
                <w:numId w:val="10"/>
              </w:numPr>
              <w:suppressAutoHyphens/>
              <w:rPr>
                <w:sz w:val="22"/>
                <w:szCs w:val="22"/>
              </w:rPr>
            </w:pPr>
            <w:r w:rsidRPr="002F7497">
              <w:rPr>
                <w:sz w:val="22"/>
                <w:szCs w:val="22"/>
              </w:rPr>
              <w:t xml:space="preserve">Accountable for all test planning activities </w:t>
            </w:r>
          </w:p>
          <w:p w14:paraId="472715DC" w14:textId="77777777" w:rsidR="002F7497" w:rsidRPr="002F7497" w:rsidRDefault="002F7497" w:rsidP="00B96D19">
            <w:pPr>
              <w:pStyle w:val="ListParagraph"/>
              <w:numPr>
                <w:ilvl w:val="0"/>
                <w:numId w:val="10"/>
              </w:numPr>
              <w:suppressAutoHyphens/>
              <w:rPr>
                <w:sz w:val="22"/>
                <w:szCs w:val="22"/>
              </w:rPr>
            </w:pPr>
            <w:r w:rsidRPr="002F7497">
              <w:rPr>
                <w:sz w:val="22"/>
                <w:szCs w:val="22"/>
              </w:rPr>
              <w:t>Create Testing templates / standards</w:t>
            </w:r>
          </w:p>
          <w:p w14:paraId="417E6AE5" w14:textId="77777777" w:rsidR="002F7497" w:rsidRPr="002F7497" w:rsidRDefault="002F7497" w:rsidP="00B96D19">
            <w:pPr>
              <w:pStyle w:val="ListParagraph"/>
              <w:numPr>
                <w:ilvl w:val="0"/>
                <w:numId w:val="10"/>
              </w:numPr>
              <w:suppressAutoHyphens/>
              <w:rPr>
                <w:sz w:val="22"/>
                <w:szCs w:val="22"/>
              </w:rPr>
            </w:pPr>
            <w:r w:rsidRPr="002F7497">
              <w:rPr>
                <w:sz w:val="22"/>
                <w:szCs w:val="22"/>
              </w:rPr>
              <w:t xml:space="preserve">Review and validate testing documentation created adheres to standards </w:t>
            </w:r>
          </w:p>
          <w:p w14:paraId="29D7A218" w14:textId="77777777" w:rsidR="002F7497" w:rsidRPr="002F7497" w:rsidRDefault="002F7497" w:rsidP="00B96D19">
            <w:pPr>
              <w:pStyle w:val="ListParagraph"/>
              <w:numPr>
                <w:ilvl w:val="0"/>
                <w:numId w:val="10"/>
              </w:numPr>
              <w:suppressAutoHyphens/>
              <w:rPr>
                <w:sz w:val="22"/>
                <w:szCs w:val="22"/>
              </w:rPr>
            </w:pPr>
            <w:r w:rsidRPr="002F7497">
              <w:rPr>
                <w:sz w:val="22"/>
                <w:szCs w:val="22"/>
              </w:rPr>
              <w:t>Accountable for Test Results</w:t>
            </w:r>
          </w:p>
        </w:tc>
      </w:tr>
      <w:tr w:rsidR="002F7497" w:rsidRPr="00613622" w14:paraId="5636DD12" w14:textId="77777777" w:rsidTr="008E0D7B">
        <w:tc>
          <w:tcPr>
            <w:tcW w:w="1530" w:type="dxa"/>
          </w:tcPr>
          <w:p w14:paraId="47B9EC1E" w14:textId="77777777" w:rsidR="002F7497" w:rsidRPr="002F7497" w:rsidRDefault="002F7497" w:rsidP="00427394">
            <w:pPr>
              <w:rPr>
                <w:sz w:val="22"/>
                <w:szCs w:val="22"/>
              </w:rPr>
            </w:pPr>
            <w:r w:rsidRPr="002F7497">
              <w:rPr>
                <w:sz w:val="22"/>
                <w:szCs w:val="22"/>
              </w:rPr>
              <w:t>Tester</w:t>
            </w:r>
          </w:p>
        </w:tc>
        <w:tc>
          <w:tcPr>
            <w:tcW w:w="5958" w:type="dxa"/>
          </w:tcPr>
          <w:p w14:paraId="42A41F27" w14:textId="77777777" w:rsidR="002F7497" w:rsidRPr="002F7497" w:rsidRDefault="002F7497" w:rsidP="00B96D19">
            <w:pPr>
              <w:pStyle w:val="ListParagraph"/>
              <w:numPr>
                <w:ilvl w:val="0"/>
                <w:numId w:val="10"/>
              </w:numPr>
              <w:suppressAutoHyphens/>
              <w:rPr>
                <w:sz w:val="22"/>
                <w:szCs w:val="22"/>
              </w:rPr>
            </w:pPr>
            <w:r w:rsidRPr="002F7497">
              <w:rPr>
                <w:sz w:val="22"/>
                <w:szCs w:val="22"/>
              </w:rPr>
              <w:t>Execute test scripts</w:t>
            </w:r>
          </w:p>
          <w:p w14:paraId="2D4BF65B" w14:textId="77777777" w:rsidR="002F7497" w:rsidRPr="002F7497" w:rsidRDefault="002F7497" w:rsidP="00B96D19">
            <w:pPr>
              <w:pStyle w:val="ListParagraph"/>
              <w:numPr>
                <w:ilvl w:val="0"/>
                <w:numId w:val="10"/>
              </w:numPr>
              <w:suppressAutoHyphens/>
              <w:rPr>
                <w:sz w:val="22"/>
                <w:szCs w:val="22"/>
              </w:rPr>
            </w:pPr>
            <w:r w:rsidRPr="002F7497">
              <w:rPr>
                <w:sz w:val="22"/>
                <w:szCs w:val="22"/>
              </w:rPr>
              <w:t>Document test results and Evidences (Screen Shots)</w:t>
            </w:r>
          </w:p>
        </w:tc>
      </w:tr>
      <w:tr w:rsidR="002F7497" w:rsidRPr="00613622" w14:paraId="23C3B30C" w14:textId="77777777" w:rsidTr="008E0D7B">
        <w:tc>
          <w:tcPr>
            <w:tcW w:w="1530" w:type="dxa"/>
          </w:tcPr>
          <w:p w14:paraId="11CBD77B" w14:textId="77777777" w:rsidR="002F7497" w:rsidRPr="002F7497" w:rsidRDefault="002F7497" w:rsidP="00427394">
            <w:pPr>
              <w:rPr>
                <w:sz w:val="22"/>
                <w:szCs w:val="22"/>
              </w:rPr>
            </w:pPr>
            <w:r w:rsidRPr="002F7497">
              <w:rPr>
                <w:sz w:val="22"/>
                <w:szCs w:val="22"/>
              </w:rPr>
              <w:t>Business Unit</w:t>
            </w:r>
          </w:p>
        </w:tc>
        <w:tc>
          <w:tcPr>
            <w:tcW w:w="5958" w:type="dxa"/>
          </w:tcPr>
          <w:p w14:paraId="5416384A" w14:textId="77777777" w:rsidR="002F7497" w:rsidRPr="002F7497" w:rsidRDefault="002F7497" w:rsidP="00B96D19">
            <w:pPr>
              <w:pStyle w:val="ListParagraph"/>
              <w:numPr>
                <w:ilvl w:val="0"/>
                <w:numId w:val="10"/>
              </w:numPr>
              <w:suppressAutoHyphens/>
              <w:rPr>
                <w:sz w:val="22"/>
                <w:szCs w:val="22"/>
              </w:rPr>
            </w:pPr>
            <w:r w:rsidRPr="002F7497">
              <w:rPr>
                <w:sz w:val="22"/>
                <w:szCs w:val="22"/>
              </w:rPr>
              <w:t>Finalize Requirements and Approve</w:t>
            </w:r>
          </w:p>
          <w:p w14:paraId="737A47F8" w14:textId="77777777" w:rsidR="002F7497" w:rsidRPr="002F7497" w:rsidRDefault="002F7497" w:rsidP="00B96D19">
            <w:pPr>
              <w:pStyle w:val="ListParagraph"/>
              <w:numPr>
                <w:ilvl w:val="0"/>
                <w:numId w:val="10"/>
              </w:numPr>
              <w:suppressAutoHyphens/>
              <w:rPr>
                <w:sz w:val="22"/>
                <w:szCs w:val="22"/>
              </w:rPr>
            </w:pPr>
            <w:r w:rsidRPr="002F7497">
              <w:rPr>
                <w:sz w:val="22"/>
                <w:szCs w:val="22"/>
              </w:rPr>
              <w:t xml:space="preserve">Participate in the Test Scenario Review Sessions </w:t>
            </w:r>
          </w:p>
          <w:p w14:paraId="3527F42C" w14:textId="77777777" w:rsidR="002F7497" w:rsidRPr="002F7497" w:rsidRDefault="002F7497" w:rsidP="00B96D19">
            <w:pPr>
              <w:pStyle w:val="ListParagraph"/>
              <w:numPr>
                <w:ilvl w:val="0"/>
                <w:numId w:val="10"/>
              </w:numPr>
              <w:suppressAutoHyphens/>
              <w:rPr>
                <w:sz w:val="22"/>
                <w:szCs w:val="22"/>
              </w:rPr>
            </w:pPr>
            <w:r w:rsidRPr="002F7497">
              <w:rPr>
                <w:sz w:val="22"/>
                <w:szCs w:val="22"/>
              </w:rPr>
              <w:t>Assist with prioritizing Test Scripts / Scenarios</w:t>
            </w:r>
          </w:p>
          <w:p w14:paraId="58CF1838" w14:textId="77777777" w:rsidR="002F7497" w:rsidRPr="002F7497" w:rsidRDefault="002F7497" w:rsidP="00B96D19">
            <w:pPr>
              <w:pStyle w:val="ListParagraph"/>
              <w:numPr>
                <w:ilvl w:val="0"/>
                <w:numId w:val="10"/>
              </w:numPr>
              <w:suppressAutoHyphens/>
              <w:rPr>
                <w:sz w:val="22"/>
                <w:szCs w:val="22"/>
              </w:rPr>
            </w:pPr>
            <w:r w:rsidRPr="002F7497">
              <w:rPr>
                <w:sz w:val="22"/>
                <w:szCs w:val="22"/>
              </w:rPr>
              <w:t>Provides functional clarification as needed</w:t>
            </w:r>
          </w:p>
          <w:p w14:paraId="1BE10D30" w14:textId="77777777" w:rsidR="002F7497" w:rsidRPr="002F7497" w:rsidRDefault="002F7497" w:rsidP="00B96D19">
            <w:pPr>
              <w:pStyle w:val="ListParagraph"/>
              <w:numPr>
                <w:ilvl w:val="0"/>
                <w:numId w:val="10"/>
              </w:numPr>
              <w:suppressAutoHyphens/>
              <w:rPr>
                <w:sz w:val="22"/>
                <w:szCs w:val="22"/>
              </w:rPr>
            </w:pPr>
            <w:r w:rsidRPr="002F7497">
              <w:rPr>
                <w:sz w:val="22"/>
                <w:szCs w:val="22"/>
              </w:rPr>
              <w:t>Review and Sign-off on Test Scripts</w:t>
            </w:r>
          </w:p>
        </w:tc>
      </w:tr>
      <w:tr w:rsidR="002F7497" w:rsidRPr="00613622" w14:paraId="76FE9ECA" w14:textId="77777777" w:rsidTr="008E0D7B">
        <w:tc>
          <w:tcPr>
            <w:tcW w:w="1530" w:type="dxa"/>
          </w:tcPr>
          <w:p w14:paraId="25B88736" w14:textId="77777777" w:rsidR="002F7497" w:rsidRPr="002F7497" w:rsidRDefault="002F7497" w:rsidP="00427394">
            <w:pPr>
              <w:rPr>
                <w:sz w:val="22"/>
                <w:szCs w:val="22"/>
              </w:rPr>
            </w:pPr>
            <w:r w:rsidRPr="002F7497">
              <w:rPr>
                <w:sz w:val="22"/>
                <w:szCs w:val="22"/>
              </w:rPr>
              <w:t>Solution Partners</w:t>
            </w:r>
          </w:p>
        </w:tc>
        <w:tc>
          <w:tcPr>
            <w:tcW w:w="5958" w:type="dxa"/>
          </w:tcPr>
          <w:p w14:paraId="3327F0C5" w14:textId="77777777" w:rsidR="002F7497" w:rsidRPr="002F7497" w:rsidRDefault="002F7497" w:rsidP="00B96D19">
            <w:pPr>
              <w:pStyle w:val="ListParagraph"/>
              <w:numPr>
                <w:ilvl w:val="0"/>
                <w:numId w:val="10"/>
              </w:numPr>
              <w:suppressAutoHyphens/>
              <w:rPr>
                <w:sz w:val="22"/>
                <w:szCs w:val="22"/>
              </w:rPr>
            </w:pPr>
            <w:r w:rsidRPr="002F7497">
              <w:rPr>
                <w:sz w:val="22"/>
                <w:szCs w:val="22"/>
              </w:rPr>
              <w:t>Vendor support for platform or existing vendor configurations</w:t>
            </w:r>
          </w:p>
          <w:p w14:paraId="1E4C7A5A" w14:textId="77777777" w:rsidR="002F7497" w:rsidRPr="002F7497" w:rsidRDefault="002F7497" w:rsidP="00B96D19">
            <w:pPr>
              <w:pStyle w:val="ListParagraph"/>
              <w:numPr>
                <w:ilvl w:val="0"/>
                <w:numId w:val="10"/>
              </w:numPr>
              <w:suppressAutoHyphens/>
              <w:rPr>
                <w:sz w:val="22"/>
                <w:szCs w:val="22"/>
              </w:rPr>
            </w:pPr>
            <w:r w:rsidRPr="002F7497">
              <w:rPr>
                <w:sz w:val="22"/>
                <w:szCs w:val="22"/>
              </w:rPr>
              <w:t>Bug fix</w:t>
            </w:r>
          </w:p>
        </w:tc>
      </w:tr>
    </w:tbl>
    <w:p w14:paraId="211EB242" w14:textId="77777777" w:rsidR="005E3F41" w:rsidRPr="00613622" w:rsidRDefault="005E3F41" w:rsidP="005E3F41">
      <w:pPr>
        <w:rPr>
          <w:lang w:eastAsia="zh-CN"/>
        </w:rPr>
      </w:pPr>
    </w:p>
    <w:p w14:paraId="31A93FA8" w14:textId="77777777" w:rsidR="00656B42" w:rsidRPr="00613622" w:rsidRDefault="00057680" w:rsidP="00656B42">
      <w:pPr>
        <w:pStyle w:val="Heading1"/>
        <w:keepNext/>
        <w:keepLines w:val="0"/>
        <w:widowControl/>
        <w:tabs>
          <w:tab w:val="num" w:pos="576"/>
        </w:tabs>
        <w:spacing w:before="180" w:after="120"/>
        <w:ind w:left="576" w:hanging="576"/>
        <w:rPr>
          <w:rFonts w:hint="eastAsia"/>
        </w:rPr>
      </w:pPr>
      <w:bookmarkStart w:id="136" w:name="_Toc222195616"/>
      <w:bookmarkStart w:id="137" w:name="_Toc497989210"/>
      <w:bookmarkEnd w:id="132"/>
      <w:r w:rsidRPr="00613622">
        <w:t xml:space="preserve">Solution </w:t>
      </w:r>
      <w:r w:rsidR="00656B42" w:rsidRPr="00613622">
        <w:t>Design specification</w:t>
      </w:r>
      <w:bookmarkEnd w:id="136"/>
      <w:bookmarkEnd w:id="137"/>
    </w:p>
    <w:p w14:paraId="44FBD3EB" w14:textId="77777777" w:rsidR="003A513C" w:rsidRDefault="00116A7E" w:rsidP="000866A4">
      <w:pPr>
        <w:pStyle w:val="Heading2"/>
        <w:ind w:left="567"/>
        <w:rPr>
          <w:rFonts w:hint="eastAsia"/>
          <w:lang w:eastAsia="zh-CN"/>
        </w:rPr>
      </w:pPr>
      <w:bookmarkStart w:id="138" w:name="_Toc497989211"/>
      <w:bookmarkStart w:id="139" w:name="_Toc225907559"/>
      <w:bookmarkEnd w:id="133"/>
      <w:bookmarkEnd w:id="134"/>
      <w:r>
        <w:rPr>
          <w:rFonts w:hint="eastAsia"/>
          <w:lang w:eastAsia="zh-CN"/>
        </w:rPr>
        <w:t>HCP WeChat</w:t>
      </w:r>
      <w:bookmarkEnd w:id="138"/>
    </w:p>
    <w:p w14:paraId="0BFDA794" w14:textId="77777777" w:rsidR="000866A4" w:rsidRDefault="000866A4" w:rsidP="000866A4">
      <w:pPr>
        <w:pStyle w:val="Heading3"/>
        <w:ind w:left="851"/>
        <w:rPr>
          <w:sz w:val="22"/>
          <w:szCs w:val="22"/>
          <w:lang w:eastAsia="zh-CN"/>
        </w:rPr>
      </w:pPr>
      <w:bookmarkStart w:id="140" w:name="_Toc497989212"/>
      <w:r>
        <w:rPr>
          <w:rFonts w:hint="eastAsia"/>
          <w:sz w:val="22"/>
          <w:szCs w:val="22"/>
          <w:lang w:eastAsia="zh-CN"/>
        </w:rPr>
        <w:lastRenderedPageBreak/>
        <w:t>Database Design</w:t>
      </w:r>
      <w:bookmarkEnd w:id="140"/>
    </w:p>
    <w:p w14:paraId="1D129E00" w14:textId="77777777" w:rsidR="007A6CF3" w:rsidRPr="00F31A87" w:rsidRDefault="0074333A" w:rsidP="00B96D19">
      <w:pPr>
        <w:pStyle w:val="ListParagraph"/>
        <w:numPr>
          <w:ilvl w:val="0"/>
          <w:numId w:val="11"/>
        </w:numPr>
        <w:rPr>
          <w:rFonts w:ascii="Courier New" w:hAnsi="Courier New" w:cs="Courier New"/>
          <w:noProof/>
          <w:sz w:val="20"/>
          <w:szCs w:val="20"/>
          <w:lang w:eastAsia="zh-CN"/>
        </w:rPr>
      </w:pPr>
      <w:r>
        <w:rPr>
          <w:rFonts w:ascii="Arial" w:hAnsi="Arial" w:hint="eastAsia"/>
          <w:bCs/>
          <w:sz w:val="22"/>
          <w:szCs w:val="22"/>
          <w:lang w:eastAsia="zh-CN"/>
        </w:rPr>
        <w:t>HCP WeChat</w:t>
      </w:r>
      <w:r w:rsidR="00533264">
        <w:rPr>
          <w:rFonts w:ascii="Arial" w:hAnsi="Arial"/>
          <w:bCs/>
          <w:sz w:val="22"/>
          <w:szCs w:val="22"/>
          <w:lang w:eastAsia="zh-CN"/>
        </w:rPr>
        <w:t xml:space="preserve"> </w:t>
      </w:r>
    </w:p>
    <w:tbl>
      <w:tblPr>
        <w:tblStyle w:val="TableGrid"/>
        <w:tblW w:w="8330" w:type="dxa"/>
        <w:tblLayout w:type="fixed"/>
        <w:tblLook w:val="04A0" w:firstRow="1" w:lastRow="0" w:firstColumn="1" w:lastColumn="0" w:noHBand="0" w:noVBand="1"/>
      </w:tblPr>
      <w:tblGrid>
        <w:gridCol w:w="558"/>
        <w:gridCol w:w="2527"/>
        <w:gridCol w:w="1134"/>
        <w:gridCol w:w="851"/>
        <w:gridCol w:w="992"/>
        <w:gridCol w:w="2268"/>
      </w:tblGrid>
      <w:tr w:rsidR="00F31A87" w:rsidRPr="007B14E5" w14:paraId="6A1149A8" w14:textId="77777777" w:rsidTr="00067FD2">
        <w:tc>
          <w:tcPr>
            <w:tcW w:w="558" w:type="dxa"/>
          </w:tcPr>
          <w:p w14:paraId="6E44398B" w14:textId="77777777" w:rsidR="00F31A87" w:rsidRPr="007B14E5" w:rsidRDefault="00F31A87" w:rsidP="006C0372">
            <w:pPr>
              <w:rPr>
                <w:b/>
                <w:sz w:val="22"/>
                <w:szCs w:val="22"/>
              </w:rPr>
            </w:pPr>
            <w:r w:rsidRPr="007B14E5">
              <w:rPr>
                <w:b/>
                <w:sz w:val="22"/>
                <w:szCs w:val="22"/>
              </w:rPr>
              <w:t>No.</w:t>
            </w:r>
          </w:p>
        </w:tc>
        <w:tc>
          <w:tcPr>
            <w:tcW w:w="2527" w:type="dxa"/>
          </w:tcPr>
          <w:p w14:paraId="4A6077A4" w14:textId="77777777" w:rsidR="00F31A87" w:rsidRPr="007B14E5" w:rsidRDefault="00F31A87" w:rsidP="006C0372">
            <w:pPr>
              <w:rPr>
                <w:b/>
                <w:sz w:val="22"/>
                <w:szCs w:val="22"/>
              </w:rPr>
            </w:pPr>
            <w:r w:rsidRPr="007B14E5">
              <w:rPr>
                <w:b/>
                <w:sz w:val="22"/>
                <w:szCs w:val="22"/>
              </w:rPr>
              <w:t>Object Name</w:t>
            </w:r>
          </w:p>
        </w:tc>
        <w:tc>
          <w:tcPr>
            <w:tcW w:w="1134" w:type="dxa"/>
          </w:tcPr>
          <w:p w14:paraId="71DAA904" w14:textId="77777777" w:rsidR="00F31A87" w:rsidRPr="007B14E5" w:rsidRDefault="00F31A87" w:rsidP="006C0372">
            <w:pPr>
              <w:rPr>
                <w:b/>
                <w:sz w:val="22"/>
                <w:szCs w:val="22"/>
                <w:lang w:eastAsia="zh-CN"/>
              </w:rPr>
            </w:pPr>
            <w:r w:rsidRPr="007B14E5">
              <w:rPr>
                <w:b/>
                <w:sz w:val="22"/>
                <w:szCs w:val="22"/>
              </w:rPr>
              <w:t>D</w:t>
            </w:r>
            <w:r w:rsidRPr="007B14E5">
              <w:rPr>
                <w:b/>
                <w:sz w:val="22"/>
                <w:szCs w:val="22"/>
                <w:lang w:eastAsia="zh-CN"/>
              </w:rPr>
              <w:t>atabase</w:t>
            </w:r>
          </w:p>
        </w:tc>
        <w:tc>
          <w:tcPr>
            <w:tcW w:w="851" w:type="dxa"/>
          </w:tcPr>
          <w:p w14:paraId="6C92E182" w14:textId="77777777" w:rsidR="00F31A87" w:rsidRPr="007B14E5" w:rsidRDefault="00F31A87" w:rsidP="00DD08DC">
            <w:pPr>
              <w:keepNext/>
              <w:rPr>
                <w:b/>
                <w:sz w:val="22"/>
                <w:szCs w:val="22"/>
              </w:rPr>
            </w:pPr>
            <w:r w:rsidRPr="007B14E5">
              <w:rPr>
                <w:b/>
                <w:sz w:val="22"/>
                <w:szCs w:val="22"/>
              </w:rPr>
              <w:t>Type</w:t>
            </w:r>
          </w:p>
        </w:tc>
        <w:tc>
          <w:tcPr>
            <w:tcW w:w="992" w:type="dxa"/>
          </w:tcPr>
          <w:p w14:paraId="59E21729" w14:textId="77777777" w:rsidR="00F31A87" w:rsidRPr="007B14E5" w:rsidRDefault="00F31A87" w:rsidP="00995A9A">
            <w:pPr>
              <w:keepNext/>
              <w:rPr>
                <w:b/>
                <w:sz w:val="22"/>
                <w:szCs w:val="22"/>
                <w:lang w:eastAsia="zh-CN"/>
              </w:rPr>
            </w:pPr>
            <w:r w:rsidRPr="007B14E5">
              <w:rPr>
                <w:b/>
                <w:sz w:val="22"/>
                <w:szCs w:val="22"/>
                <w:lang w:eastAsia="zh-CN"/>
              </w:rPr>
              <w:t>New/</w:t>
            </w:r>
            <w:r w:rsidR="00995A9A" w:rsidRPr="007B14E5">
              <w:rPr>
                <w:b/>
                <w:sz w:val="22"/>
                <w:szCs w:val="22"/>
                <w:lang w:eastAsia="zh-CN"/>
              </w:rPr>
              <w:t>Mod</w:t>
            </w:r>
          </w:p>
        </w:tc>
        <w:tc>
          <w:tcPr>
            <w:tcW w:w="2268" w:type="dxa"/>
          </w:tcPr>
          <w:p w14:paraId="519F5F21" w14:textId="77777777" w:rsidR="00F31A87" w:rsidRPr="007B14E5" w:rsidRDefault="00F31A87" w:rsidP="00DD08DC">
            <w:pPr>
              <w:keepNext/>
              <w:rPr>
                <w:b/>
                <w:sz w:val="22"/>
                <w:szCs w:val="22"/>
              </w:rPr>
            </w:pPr>
            <w:r w:rsidRPr="007B14E5">
              <w:rPr>
                <w:b/>
                <w:sz w:val="22"/>
                <w:szCs w:val="22"/>
              </w:rPr>
              <w:t>Comments</w:t>
            </w:r>
          </w:p>
        </w:tc>
      </w:tr>
      <w:tr w:rsidR="00F31A87" w:rsidRPr="007B14E5" w14:paraId="46B2E81C" w14:textId="77777777" w:rsidTr="00067FD2">
        <w:trPr>
          <w:trHeight w:val="530"/>
        </w:trPr>
        <w:tc>
          <w:tcPr>
            <w:tcW w:w="558" w:type="dxa"/>
          </w:tcPr>
          <w:p w14:paraId="3443959D" w14:textId="77777777" w:rsidR="00F31A87" w:rsidRPr="007B14E5" w:rsidRDefault="00F31A87" w:rsidP="006C0372">
            <w:pPr>
              <w:rPr>
                <w:sz w:val="22"/>
                <w:szCs w:val="22"/>
              </w:rPr>
            </w:pPr>
            <w:r w:rsidRPr="007B14E5">
              <w:rPr>
                <w:sz w:val="22"/>
                <w:szCs w:val="22"/>
              </w:rPr>
              <w:t>1</w:t>
            </w:r>
          </w:p>
        </w:tc>
        <w:tc>
          <w:tcPr>
            <w:tcW w:w="2527" w:type="dxa"/>
          </w:tcPr>
          <w:p w14:paraId="1FCF6AE0" w14:textId="77777777" w:rsidR="00F31A87" w:rsidRPr="007B14E5" w:rsidRDefault="003C49C7" w:rsidP="006C0372">
            <w:pPr>
              <w:rPr>
                <w:sz w:val="22"/>
                <w:szCs w:val="22"/>
              </w:rPr>
            </w:pPr>
            <w:r w:rsidRPr="003C49C7">
              <w:rPr>
                <w:bCs/>
                <w:sz w:val="22"/>
                <w:szCs w:val="22"/>
                <w:lang w:eastAsia="en-GB"/>
              </w:rPr>
              <w:t>Hcp</w:t>
            </w:r>
          </w:p>
        </w:tc>
        <w:tc>
          <w:tcPr>
            <w:tcW w:w="1134" w:type="dxa"/>
          </w:tcPr>
          <w:p w14:paraId="7343C7BF" w14:textId="77777777" w:rsidR="00A75BCF" w:rsidRPr="00DB43AC" w:rsidRDefault="00A75BCF" w:rsidP="00DB43AC">
            <w:pPr>
              <w:rPr>
                <w:sz w:val="22"/>
                <w:szCs w:val="22"/>
                <w:lang w:eastAsia="zh-CN"/>
              </w:rPr>
            </w:pPr>
            <w:r w:rsidRPr="00DB43AC">
              <w:rPr>
                <w:sz w:val="22"/>
                <w:szCs w:val="22"/>
                <w:lang w:eastAsia="zh-CN"/>
              </w:rPr>
              <w:t>ChinaHCPGL</w:t>
            </w:r>
          </w:p>
          <w:p w14:paraId="0A52E952" w14:textId="77777777" w:rsidR="00F31A87" w:rsidRPr="007B14E5" w:rsidRDefault="00F31A87" w:rsidP="006C0372">
            <w:pPr>
              <w:rPr>
                <w:bCs/>
                <w:sz w:val="22"/>
                <w:szCs w:val="22"/>
                <w:lang w:eastAsia="zh-CN"/>
              </w:rPr>
            </w:pPr>
          </w:p>
        </w:tc>
        <w:tc>
          <w:tcPr>
            <w:tcW w:w="851" w:type="dxa"/>
          </w:tcPr>
          <w:p w14:paraId="29CD96E1" w14:textId="77777777" w:rsidR="00F31A87" w:rsidRPr="007B14E5" w:rsidRDefault="00DB43AC" w:rsidP="006C0372">
            <w:pPr>
              <w:rPr>
                <w:sz w:val="22"/>
                <w:szCs w:val="22"/>
                <w:lang w:eastAsia="zh-CN"/>
              </w:rPr>
            </w:pPr>
            <w:r w:rsidRPr="007B14E5">
              <w:rPr>
                <w:sz w:val="22"/>
                <w:szCs w:val="22"/>
                <w:lang w:eastAsia="zh-CN"/>
              </w:rPr>
              <w:t>Table</w:t>
            </w:r>
          </w:p>
        </w:tc>
        <w:tc>
          <w:tcPr>
            <w:tcW w:w="992" w:type="dxa"/>
          </w:tcPr>
          <w:p w14:paraId="4F21F008" w14:textId="77777777" w:rsidR="00F31A87" w:rsidRPr="007B14E5" w:rsidRDefault="006E2EF5" w:rsidP="006C0372">
            <w:pPr>
              <w:rPr>
                <w:bCs/>
                <w:sz w:val="22"/>
                <w:szCs w:val="22"/>
                <w:lang w:eastAsia="zh-CN"/>
              </w:rPr>
            </w:pPr>
            <w:r>
              <w:rPr>
                <w:bCs/>
                <w:sz w:val="22"/>
                <w:szCs w:val="22"/>
                <w:lang w:eastAsia="zh-CN"/>
              </w:rPr>
              <w:t>M</w:t>
            </w:r>
            <w:r>
              <w:rPr>
                <w:rFonts w:hint="eastAsia"/>
                <w:bCs/>
                <w:sz w:val="22"/>
                <w:szCs w:val="22"/>
                <w:lang w:eastAsia="zh-CN"/>
              </w:rPr>
              <w:t>od</w:t>
            </w:r>
          </w:p>
        </w:tc>
        <w:tc>
          <w:tcPr>
            <w:tcW w:w="2268" w:type="dxa"/>
          </w:tcPr>
          <w:p w14:paraId="640248E2" w14:textId="77777777" w:rsidR="00F31A87" w:rsidRPr="007B14E5" w:rsidRDefault="00F31A87" w:rsidP="006C0372">
            <w:pPr>
              <w:rPr>
                <w:sz w:val="22"/>
                <w:szCs w:val="22"/>
              </w:rPr>
            </w:pPr>
            <w:r w:rsidRPr="007B14E5">
              <w:rPr>
                <w:bCs/>
                <w:sz w:val="22"/>
                <w:szCs w:val="22"/>
                <w:lang w:eastAsia="zh-CN"/>
              </w:rPr>
              <w:t xml:space="preserve">Add column: </w:t>
            </w:r>
            <w:r w:rsidR="00DF1FAC" w:rsidRPr="00DF1FAC">
              <w:rPr>
                <w:bCs/>
                <w:sz w:val="22"/>
                <w:szCs w:val="22"/>
                <w:lang w:eastAsia="en-GB"/>
              </w:rPr>
              <w:t>Title</w:t>
            </w:r>
          </w:p>
        </w:tc>
      </w:tr>
      <w:tr w:rsidR="004F15A4" w:rsidRPr="004F15A4" w14:paraId="3AD3CAF4" w14:textId="77777777" w:rsidTr="00067FD2">
        <w:tc>
          <w:tcPr>
            <w:tcW w:w="558" w:type="dxa"/>
          </w:tcPr>
          <w:p w14:paraId="587F4420" w14:textId="77777777" w:rsidR="004F15A4" w:rsidRPr="00197260" w:rsidRDefault="004F15A4" w:rsidP="006C0372">
            <w:pPr>
              <w:rPr>
                <w:sz w:val="22"/>
                <w:szCs w:val="22"/>
              </w:rPr>
            </w:pPr>
            <w:r w:rsidRPr="00197260">
              <w:rPr>
                <w:sz w:val="22"/>
                <w:szCs w:val="22"/>
              </w:rPr>
              <w:t>2</w:t>
            </w:r>
          </w:p>
        </w:tc>
        <w:tc>
          <w:tcPr>
            <w:tcW w:w="2527" w:type="dxa"/>
          </w:tcPr>
          <w:p w14:paraId="2565642E" w14:textId="77777777" w:rsidR="004F15A4" w:rsidRPr="00197260" w:rsidRDefault="00197260" w:rsidP="006C0372">
            <w:pPr>
              <w:rPr>
                <w:sz w:val="22"/>
                <w:szCs w:val="22"/>
              </w:rPr>
            </w:pPr>
            <w:r w:rsidRPr="00197260">
              <w:rPr>
                <w:sz w:val="22"/>
                <w:szCs w:val="22"/>
              </w:rPr>
              <w:t>HCPWeChatTitleList</w:t>
            </w:r>
          </w:p>
        </w:tc>
        <w:tc>
          <w:tcPr>
            <w:tcW w:w="1134" w:type="dxa"/>
          </w:tcPr>
          <w:p w14:paraId="3DC10969" w14:textId="77777777" w:rsidR="00B94BB9" w:rsidRPr="00DB43AC" w:rsidRDefault="00B94BB9" w:rsidP="00B94BB9">
            <w:pPr>
              <w:rPr>
                <w:sz w:val="22"/>
                <w:szCs w:val="22"/>
                <w:lang w:eastAsia="zh-CN"/>
              </w:rPr>
            </w:pPr>
            <w:r w:rsidRPr="00DB43AC">
              <w:rPr>
                <w:sz w:val="22"/>
                <w:szCs w:val="22"/>
                <w:lang w:eastAsia="zh-CN"/>
              </w:rPr>
              <w:t>ChinaHCPGL</w:t>
            </w:r>
          </w:p>
          <w:p w14:paraId="3192CCAC" w14:textId="77777777" w:rsidR="004F15A4" w:rsidRPr="00197260" w:rsidRDefault="004F15A4" w:rsidP="004F15A4">
            <w:pPr>
              <w:rPr>
                <w:bCs/>
                <w:sz w:val="22"/>
                <w:szCs w:val="22"/>
                <w:lang w:eastAsia="zh-CN"/>
              </w:rPr>
            </w:pPr>
          </w:p>
        </w:tc>
        <w:tc>
          <w:tcPr>
            <w:tcW w:w="851" w:type="dxa"/>
          </w:tcPr>
          <w:p w14:paraId="67C2BFEB" w14:textId="77777777" w:rsidR="004F15A4" w:rsidRPr="00197260" w:rsidRDefault="00401F20" w:rsidP="004F15A4">
            <w:pPr>
              <w:rPr>
                <w:sz w:val="22"/>
                <w:szCs w:val="22"/>
                <w:lang w:eastAsia="zh-CN"/>
              </w:rPr>
            </w:pPr>
            <w:r w:rsidRPr="007B14E5">
              <w:rPr>
                <w:sz w:val="22"/>
                <w:szCs w:val="22"/>
                <w:lang w:eastAsia="zh-CN"/>
              </w:rPr>
              <w:t>Table</w:t>
            </w:r>
          </w:p>
        </w:tc>
        <w:tc>
          <w:tcPr>
            <w:tcW w:w="992" w:type="dxa"/>
          </w:tcPr>
          <w:p w14:paraId="3549879E" w14:textId="77777777" w:rsidR="004F15A4" w:rsidRPr="00197260" w:rsidRDefault="00401F20" w:rsidP="004F15A4">
            <w:pPr>
              <w:rPr>
                <w:bCs/>
                <w:sz w:val="22"/>
                <w:szCs w:val="22"/>
                <w:lang w:eastAsia="zh-CN"/>
              </w:rPr>
            </w:pPr>
            <w:r>
              <w:rPr>
                <w:bCs/>
                <w:sz w:val="22"/>
                <w:szCs w:val="22"/>
                <w:lang w:eastAsia="zh-CN"/>
              </w:rPr>
              <w:t>N</w:t>
            </w:r>
            <w:r>
              <w:rPr>
                <w:rFonts w:hint="eastAsia"/>
                <w:bCs/>
                <w:sz w:val="22"/>
                <w:szCs w:val="22"/>
                <w:lang w:eastAsia="zh-CN"/>
              </w:rPr>
              <w:t>ew</w:t>
            </w:r>
          </w:p>
        </w:tc>
        <w:tc>
          <w:tcPr>
            <w:tcW w:w="2268" w:type="dxa"/>
          </w:tcPr>
          <w:p w14:paraId="60E48BCB" w14:textId="77777777" w:rsidR="004F15A4" w:rsidRPr="004F15A4" w:rsidRDefault="004F15A4" w:rsidP="006C0372">
            <w:pPr>
              <w:rPr>
                <w:sz w:val="22"/>
                <w:szCs w:val="22"/>
                <w:lang w:eastAsia="zh-CN"/>
              </w:rPr>
            </w:pPr>
          </w:p>
        </w:tc>
      </w:tr>
      <w:tr w:rsidR="002C521D" w:rsidRPr="007B14E5" w14:paraId="225CAD79" w14:textId="77777777" w:rsidTr="00067FD2">
        <w:tc>
          <w:tcPr>
            <w:tcW w:w="558" w:type="dxa"/>
          </w:tcPr>
          <w:p w14:paraId="6A1DD52B" w14:textId="77777777" w:rsidR="002C521D" w:rsidRPr="007B14E5" w:rsidRDefault="002C521D" w:rsidP="002C521D">
            <w:pPr>
              <w:rPr>
                <w:sz w:val="22"/>
                <w:szCs w:val="22"/>
              </w:rPr>
            </w:pPr>
            <w:r>
              <w:rPr>
                <w:sz w:val="22"/>
                <w:szCs w:val="22"/>
              </w:rPr>
              <w:t>3</w:t>
            </w:r>
          </w:p>
        </w:tc>
        <w:tc>
          <w:tcPr>
            <w:tcW w:w="2527" w:type="dxa"/>
          </w:tcPr>
          <w:p w14:paraId="1587CD5B" w14:textId="77777777" w:rsidR="002C521D" w:rsidRPr="007B14E5" w:rsidRDefault="00C03EDA" w:rsidP="002C521D">
            <w:pPr>
              <w:rPr>
                <w:noProof/>
                <w:sz w:val="22"/>
                <w:szCs w:val="22"/>
                <w:lang w:eastAsia="zh-CN"/>
              </w:rPr>
            </w:pPr>
            <w:r w:rsidRPr="00C03EDA">
              <w:rPr>
                <w:noProof/>
                <w:sz w:val="22"/>
                <w:szCs w:val="22"/>
              </w:rPr>
              <w:t>HCPWeChatClickCountStatstics</w:t>
            </w:r>
          </w:p>
        </w:tc>
        <w:tc>
          <w:tcPr>
            <w:tcW w:w="1134" w:type="dxa"/>
          </w:tcPr>
          <w:p w14:paraId="15DDE3C5" w14:textId="77777777" w:rsidR="002C521D" w:rsidRPr="00DB43AC" w:rsidRDefault="002C521D" w:rsidP="002C521D">
            <w:pPr>
              <w:rPr>
                <w:sz w:val="22"/>
                <w:szCs w:val="22"/>
                <w:lang w:eastAsia="zh-CN"/>
              </w:rPr>
            </w:pPr>
            <w:r w:rsidRPr="00DB43AC">
              <w:rPr>
                <w:sz w:val="22"/>
                <w:szCs w:val="22"/>
                <w:lang w:eastAsia="zh-CN"/>
              </w:rPr>
              <w:t>ChinaHCPGL</w:t>
            </w:r>
          </w:p>
          <w:p w14:paraId="7C77A985" w14:textId="77777777" w:rsidR="002C521D" w:rsidRPr="00197260" w:rsidRDefault="002C521D" w:rsidP="002C521D">
            <w:pPr>
              <w:rPr>
                <w:bCs/>
                <w:sz w:val="22"/>
                <w:szCs w:val="22"/>
                <w:lang w:eastAsia="zh-CN"/>
              </w:rPr>
            </w:pPr>
          </w:p>
        </w:tc>
        <w:tc>
          <w:tcPr>
            <w:tcW w:w="851" w:type="dxa"/>
          </w:tcPr>
          <w:p w14:paraId="15AF52EC" w14:textId="77777777" w:rsidR="002C521D" w:rsidRPr="00197260" w:rsidRDefault="002C521D" w:rsidP="002C521D">
            <w:pPr>
              <w:rPr>
                <w:sz w:val="22"/>
                <w:szCs w:val="22"/>
                <w:lang w:eastAsia="zh-CN"/>
              </w:rPr>
            </w:pPr>
            <w:r w:rsidRPr="007B14E5">
              <w:rPr>
                <w:sz w:val="22"/>
                <w:szCs w:val="22"/>
                <w:lang w:eastAsia="zh-CN"/>
              </w:rPr>
              <w:t>Table</w:t>
            </w:r>
          </w:p>
        </w:tc>
        <w:tc>
          <w:tcPr>
            <w:tcW w:w="992" w:type="dxa"/>
          </w:tcPr>
          <w:p w14:paraId="020CE81A" w14:textId="77777777" w:rsidR="002C521D" w:rsidRPr="00197260" w:rsidRDefault="002C521D" w:rsidP="002C521D">
            <w:pPr>
              <w:rPr>
                <w:bCs/>
                <w:sz w:val="22"/>
                <w:szCs w:val="22"/>
                <w:lang w:eastAsia="zh-CN"/>
              </w:rPr>
            </w:pPr>
            <w:r>
              <w:rPr>
                <w:bCs/>
                <w:sz w:val="22"/>
                <w:szCs w:val="22"/>
                <w:lang w:eastAsia="zh-CN"/>
              </w:rPr>
              <w:t>N</w:t>
            </w:r>
            <w:r>
              <w:rPr>
                <w:rFonts w:hint="eastAsia"/>
                <w:bCs/>
                <w:sz w:val="22"/>
                <w:szCs w:val="22"/>
                <w:lang w:eastAsia="zh-CN"/>
              </w:rPr>
              <w:t>ew</w:t>
            </w:r>
          </w:p>
        </w:tc>
        <w:tc>
          <w:tcPr>
            <w:tcW w:w="2268" w:type="dxa"/>
          </w:tcPr>
          <w:p w14:paraId="4430E20C" w14:textId="77777777" w:rsidR="002C521D" w:rsidRPr="007B14E5" w:rsidRDefault="002C521D" w:rsidP="002C521D">
            <w:pPr>
              <w:rPr>
                <w:sz w:val="22"/>
                <w:szCs w:val="22"/>
              </w:rPr>
            </w:pPr>
          </w:p>
        </w:tc>
      </w:tr>
      <w:tr w:rsidR="002C521D" w:rsidRPr="007B14E5" w14:paraId="78DDD0AE" w14:textId="77777777" w:rsidTr="00067FD2">
        <w:tc>
          <w:tcPr>
            <w:tcW w:w="558" w:type="dxa"/>
          </w:tcPr>
          <w:p w14:paraId="5877AD88" w14:textId="77777777" w:rsidR="002C521D" w:rsidRPr="007B14E5" w:rsidRDefault="002C521D" w:rsidP="002C521D">
            <w:pPr>
              <w:rPr>
                <w:sz w:val="22"/>
                <w:szCs w:val="22"/>
              </w:rPr>
            </w:pPr>
            <w:r>
              <w:rPr>
                <w:sz w:val="22"/>
                <w:szCs w:val="22"/>
              </w:rPr>
              <w:t>4</w:t>
            </w:r>
          </w:p>
        </w:tc>
        <w:tc>
          <w:tcPr>
            <w:tcW w:w="2527" w:type="dxa"/>
          </w:tcPr>
          <w:p w14:paraId="02492B8D" w14:textId="77777777" w:rsidR="002C521D" w:rsidRPr="007B14E5" w:rsidRDefault="00320073" w:rsidP="002C521D">
            <w:pPr>
              <w:rPr>
                <w:sz w:val="22"/>
                <w:szCs w:val="22"/>
              </w:rPr>
            </w:pPr>
            <w:r w:rsidRPr="00320073">
              <w:rPr>
                <w:bCs/>
                <w:sz w:val="22"/>
                <w:szCs w:val="22"/>
                <w:lang w:eastAsia="zh-CN"/>
              </w:rPr>
              <w:t>HCPWeChatSearchHistory</w:t>
            </w:r>
          </w:p>
        </w:tc>
        <w:tc>
          <w:tcPr>
            <w:tcW w:w="1134" w:type="dxa"/>
          </w:tcPr>
          <w:p w14:paraId="4C187E56" w14:textId="77777777" w:rsidR="002C521D" w:rsidRPr="00DB43AC" w:rsidRDefault="002C521D" w:rsidP="002C521D">
            <w:pPr>
              <w:rPr>
                <w:sz w:val="22"/>
                <w:szCs w:val="22"/>
                <w:lang w:eastAsia="zh-CN"/>
              </w:rPr>
            </w:pPr>
            <w:r w:rsidRPr="00DB43AC">
              <w:rPr>
                <w:sz w:val="22"/>
                <w:szCs w:val="22"/>
                <w:lang w:eastAsia="zh-CN"/>
              </w:rPr>
              <w:t>ChinaHCPGL</w:t>
            </w:r>
          </w:p>
          <w:p w14:paraId="62B39956" w14:textId="77777777" w:rsidR="002C521D" w:rsidRPr="00197260" w:rsidRDefault="002C521D" w:rsidP="002C521D">
            <w:pPr>
              <w:rPr>
                <w:bCs/>
                <w:sz w:val="22"/>
                <w:szCs w:val="22"/>
                <w:lang w:eastAsia="zh-CN"/>
              </w:rPr>
            </w:pPr>
          </w:p>
        </w:tc>
        <w:tc>
          <w:tcPr>
            <w:tcW w:w="851" w:type="dxa"/>
          </w:tcPr>
          <w:p w14:paraId="1F0E5EE5" w14:textId="77777777" w:rsidR="002C521D" w:rsidRPr="00197260" w:rsidRDefault="002C521D" w:rsidP="002C521D">
            <w:pPr>
              <w:rPr>
                <w:sz w:val="22"/>
                <w:szCs w:val="22"/>
                <w:lang w:eastAsia="zh-CN"/>
              </w:rPr>
            </w:pPr>
            <w:r w:rsidRPr="007B14E5">
              <w:rPr>
                <w:sz w:val="22"/>
                <w:szCs w:val="22"/>
                <w:lang w:eastAsia="zh-CN"/>
              </w:rPr>
              <w:t>Table</w:t>
            </w:r>
          </w:p>
        </w:tc>
        <w:tc>
          <w:tcPr>
            <w:tcW w:w="992" w:type="dxa"/>
          </w:tcPr>
          <w:p w14:paraId="055B4B31" w14:textId="77777777" w:rsidR="002C521D" w:rsidRPr="00197260" w:rsidRDefault="002C521D" w:rsidP="002C521D">
            <w:pPr>
              <w:rPr>
                <w:bCs/>
                <w:sz w:val="22"/>
                <w:szCs w:val="22"/>
                <w:lang w:eastAsia="zh-CN"/>
              </w:rPr>
            </w:pPr>
            <w:r>
              <w:rPr>
                <w:bCs/>
                <w:sz w:val="22"/>
                <w:szCs w:val="22"/>
                <w:lang w:eastAsia="zh-CN"/>
              </w:rPr>
              <w:t>N</w:t>
            </w:r>
            <w:r>
              <w:rPr>
                <w:rFonts w:hint="eastAsia"/>
                <w:bCs/>
                <w:sz w:val="22"/>
                <w:szCs w:val="22"/>
                <w:lang w:eastAsia="zh-CN"/>
              </w:rPr>
              <w:t>ew</w:t>
            </w:r>
          </w:p>
        </w:tc>
        <w:tc>
          <w:tcPr>
            <w:tcW w:w="2268" w:type="dxa"/>
          </w:tcPr>
          <w:p w14:paraId="1A603BAB" w14:textId="77777777" w:rsidR="002C521D" w:rsidRPr="007B14E5" w:rsidRDefault="002C521D" w:rsidP="002C521D">
            <w:pPr>
              <w:rPr>
                <w:sz w:val="22"/>
                <w:szCs w:val="22"/>
              </w:rPr>
            </w:pPr>
          </w:p>
        </w:tc>
      </w:tr>
      <w:tr w:rsidR="002C521D" w:rsidRPr="007B14E5" w14:paraId="65456442" w14:textId="77777777" w:rsidTr="00067FD2">
        <w:tc>
          <w:tcPr>
            <w:tcW w:w="558" w:type="dxa"/>
          </w:tcPr>
          <w:p w14:paraId="709BA0F0" w14:textId="77777777" w:rsidR="002C521D" w:rsidRPr="007B14E5" w:rsidRDefault="002C521D" w:rsidP="002C521D">
            <w:pPr>
              <w:rPr>
                <w:sz w:val="22"/>
                <w:szCs w:val="22"/>
                <w:lang w:eastAsia="zh-CN"/>
              </w:rPr>
            </w:pPr>
            <w:r>
              <w:rPr>
                <w:sz w:val="22"/>
                <w:szCs w:val="22"/>
                <w:lang w:eastAsia="zh-CN"/>
              </w:rPr>
              <w:t>5</w:t>
            </w:r>
          </w:p>
        </w:tc>
        <w:tc>
          <w:tcPr>
            <w:tcW w:w="2527" w:type="dxa"/>
          </w:tcPr>
          <w:p w14:paraId="1D7A0F9A" w14:textId="77777777" w:rsidR="002C521D" w:rsidRPr="007B14E5" w:rsidRDefault="00DF30D4" w:rsidP="002C521D">
            <w:pPr>
              <w:rPr>
                <w:bCs/>
                <w:sz w:val="22"/>
                <w:szCs w:val="22"/>
                <w:lang w:eastAsia="zh-CN"/>
              </w:rPr>
            </w:pPr>
            <w:r w:rsidRPr="00DF30D4">
              <w:rPr>
                <w:sz w:val="22"/>
                <w:szCs w:val="22"/>
                <w:lang w:bidi="he-IL"/>
              </w:rPr>
              <w:t>HCPWeChatSerachRangeToSearch</w:t>
            </w:r>
          </w:p>
        </w:tc>
        <w:tc>
          <w:tcPr>
            <w:tcW w:w="1134" w:type="dxa"/>
          </w:tcPr>
          <w:p w14:paraId="6EB53686" w14:textId="77777777" w:rsidR="002C521D" w:rsidRPr="00DB43AC" w:rsidRDefault="002C521D" w:rsidP="002C521D">
            <w:pPr>
              <w:rPr>
                <w:sz w:val="22"/>
                <w:szCs w:val="22"/>
                <w:lang w:eastAsia="zh-CN"/>
              </w:rPr>
            </w:pPr>
            <w:r w:rsidRPr="00DB43AC">
              <w:rPr>
                <w:sz w:val="22"/>
                <w:szCs w:val="22"/>
                <w:lang w:eastAsia="zh-CN"/>
              </w:rPr>
              <w:t>ChinaHCPGL</w:t>
            </w:r>
          </w:p>
          <w:p w14:paraId="38F999A2" w14:textId="77777777" w:rsidR="002C521D" w:rsidRPr="00197260" w:rsidRDefault="002C521D" w:rsidP="002C521D">
            <w:pPr>
              <w:rPr>
                <w:bCs/>
                <w:sz w:val="22"/>
                <w:szCs w:val="22"/>
                <w:lang w:eastAsia="zh-CN"/>
              </w:rPr>
            </w:pPr>
          </w:p>
        </w:tc>
        <w:tc>
          <w:tcPr>
            <w:tcW w:w="851" w:type="dxa"/>
          </w:tcPr>
          <w:p w14:paraId="5A87A581" w14:textId="77777777" w:rsidR="002C521D" w:rsidRPr="00197260" w:rsidRDefault="002C521D" w:rsidP="002C521D">
            <w:pPr>
              <w:rPr>
                <w:sz w:val="22"/>
                <w:szCs w:val="22"/>
                <w:lang w:eastAsia="zh-CN"/>
              </w:rPr>
            </w:pPr>
            <w:r w:rsidRPr="007B14E5">
              <w:rPr>
                <w:sz w:val="22"/>
                <w:szCs w:val="22"/>
                <w:lang w:eastAsia="zh-CN"/>
              </w:rPr>
              <w:t>Table</w:t>
            </w:r>
          </w:p>
        </w:tc>
        <w:tc>
          <w:tcPr>
            <w:tcW w:w="992" w:type="dxa"/>
          </w:tcPr>
          <w:p w14:paraId="20E534E9" w14:textId="77777777" w:rsidR="002C521D" w:rsidRPr="00197260" w:rsidRDefault="002C521D" w:rsidP="002C521D">
            <w:pPr>
              <w:rPr>
                <w:bCs/>
                <w:sz w:val="22"/>
                <w:szCs w:val="22"/>
                <w:lang w:eastAsia="zh-CN"/>
              </w:rPr>
            </w:pPr>
            <w:r>
              <w:rPr>
                <w:bCs/>
                <w:sz w:val="22"/>
                <w:szCs w:val="22"/>
                <w:lang w:eastAsia="zh-CN"/>
              </w:rPr>
              <w:t>N</w:t>
            </w:r>
            <w:r>
              <w:rPr>
                <w:rFonts w:hint="eastAsia"/>
                <w:bCs/>
                <w:sz w:val="22"/>
                <w:szCs w:val="22"/>
                <w:lang w:eastAsia="zh-CN"/>
              </w:rPr>
              <w:t>ew</w:t>
            </w:r>
          </w:p>
        </w:tc>
        <w:tc>
          <w:tcPr>
            <w:tcW w:w="2268" w:type="dxa"/>
          </w:tcPr>
          <w:p w14:paraId="142B8977" w14:textId="77777777" w:rsidR="002C521D" w:rsidRPr="007B14E5" w:rsidRDefault="002C521D" w:rsidP="002C521D">
            <w:pPr>
              <w:rPr>
                <w:sz w:val="22"/>
                <w:szCs w:val="22"/>
              </w:rPr>
            </w:pPr>
          </w:p>
        </w:tc>
      </w:tr>
      <w:tr w:rsidR="002C521D" w:rsidRPr="007B14E5" w14:paraId="2C588C67" w14:textId="77777777" w:rsidTr="00067FD2">
        <w:tc>
          <w:tcPr>
            <w:tcW w:w="558" w:type="dxa"/>
          </w:tcPr>
          <w:p w14:paraId="32242380" w14:textId="77777777" w:rsidR="002C521D" w:rsidRPr="007B14E5" w:rsidRDefault="002C521D" w:rsidP="002C521D">
            <w:pPr>
              <w:rPr>
                <w:sz w:val="22"/>
                <w:szCs w:val="22"/>
                <w:lang w:eastAsia="zh-CN"/>
              </w:rPr>
            </w:pPr>
            <w:r>
              <w:rPr>
                <w:sz w:val="22"/>
                <w:szCs w:val="22"/>
                <w:lang w:eastAsia="zh-CN"/>
              </w:rPr>
              <w:t>6</w:t>
            </w:r>
          </w:p>
        </w:tc>
        <w:tc>
          <w:tcPr>
            <w:tcW w:w="2527" w:type="dxa"/>
          </w:tcPr>
          <w:p w14:paraId="2F72B214" w14:textId="77777777" w:rsidR="002C521D" w:rsidRPr="007B14E5" w:rsidRDefault="00D31E9B" w:rsidP="002C521D">
            <w:pPr>
              <w:rPr>
                <w:sz w:val="22"/>
                <w:szCs w:val="22"/>
                <w:lang w:bidi="he-IL"/>
              </w:rPr>
            </w:pPr>
            <w:r w:rsidRPr="00D31E9B">
              <w:rPr>
                <w:sz w:val="22"/>
                <w:szCs w:val="22"/>
              </w:rPr>
              <w:t>HCPWeChatSearchRangeList</w:t>
            </w:r>
          </w:p>
        </w:tc>
        <w:tc>
          <w:tcPr>
            <w:tcW w:w="1134" w:type="dxa"/>
          </w:tcPr>
          <w:p w14:paraId="5E26752B" w14:textId="77777777" w:rsidR="002C521D" w:rsidRPr="00DB43AC" w:rsidRDefault="002C521D" w:rsidP="002C521D">
            <w:pPr>
              <w:rPr>
                <w:sz w:val="22"/>
                <w:szCs w:val="22"/>
                <w:lang w:eastAsia="zh-CN"/>
              </w:rPr>
            </w:pPr>
            <w:r w:rsidRPr="00DB43AC">
              <w:rPr>
                <w:sz w:val="22"/>
                <w:szCs w:val="22"/>
                <w:lang w:eastAsia="zh-CN"/>
              </w:rPr>
              <w:t>ChinaHCPGL</w:t>
            </w:r>
          </w:p>
          <w:p w14:paraId="0469CC8A" w14:textId="77777777" w:rsidR="002C521D" w:rsidRPr="00197260" w:rsidRDefault="002C521D" w:rsidP="002C521D">
            <w:pPr>
              <w:rPr>
                <w:bCs/>
                <w:sz w:val="22"/>
                <w:szCs w:val="22"/>
                <w:lang w:eastAsia="zh-CN"/>
              </w:rPr>
            </w:pPr>
          </w:p>
        </w:tc>
        <w:tc>
          <w:tcPr>
            <w:tcW w:w="851" w:type="dxa"/>
          </w:tcPr>
          <w:p w14:paraId="69D87C68" w14:textId="77777777" w:rsidR="002C521D" w:rsidRPr="00197260" w:rsidRDefault="002C521D" w:rsidP="002C521D">
            <w:pPr>
              <w:rPr>
                <w:sz w:val="22"/>
                <w:szCs w:val="22"/>
                <w:lang w:eastAsia="zh-CN"/>
              </w:rPr>
            </w:pPr>
            <w:r w:rsidRPr="007B14E5">
              <w:rPr>
                <w:sz w:val="22"/>
                <w:szCs w:val="22"/>
                <w:lang w:eastAsia="zh-CN"/>
              </w:rPr>
              <w:t>Table</w:t>
            </w:r>
          </w:p>
        </w:tc>
        <w:tc>
          <w:tcPr>
            <w:tcW w:w="992" w:type="dxa"/>
          </w:tcPr>
          <w:p w14:paraId="31299D6A" w14:textId="77777777" w:rsidR="002C521D" w:rsidRPr="00197260" w:rsidRDefault="002C521D" w:rsidP="002C521D">
            <w:pPr>
              <w:rPr>
                <w:bCs/>
                <w:sz w:val="22"/>
                <w:szCs w:val="22"/>
                <w:lang w:eastAsia="zh-CN"/>
              </w:rPr>
            </w:pPr>
            <w:r>
              <w:rPr>
                <w:bCs/>
                <w:sz w:val="22"/>
                <w:szCs w:val="22"/>
                <w:lang w:eastAsia="zh-CN"/>
              </w:rPr>
              <w:t>N</w:t>
            </w:r>
            <w:r>
              <w:rPr>
                <w:rFonts w:hint="eastAsia"/>
                <w:bCs/>
                <w:sz w:val="22"/>
                <w:szCs w:val="22"/>
                <w:lang w:eastAsia="zh-CN"/>
              </w:rPr>
              <w:t>ew</w:t>
            </w:r>
          </w:p>
        </w:tc>
        <w:tc>
          <w:tcPr>
            <w:tcW w:w="2268" w:type="dxa"/>
          </w:tcPr>
          <w:p w14:paraId="2488BA1C" w14:textId="77777777" w:rsidR="002C521D" w:rsidRPr="007B14E5" w:rsidRDefault="002C521D" w:rsidP="002C521D">
            <w:pPr>
              <w:rPr>
                <w:sz w:val="22"/>
                <w:szCs w:val="22"/>
              </w:rPr>
            </w:pPr>
          </w:p>
        </w:tc>
      </w:tr>
      <w:tr w:rsidR="0081653F" w:rsidRPr="007B14E5" w14:paraId="742323B6" w14:textId="77777777" w:rsidTr="00067FD2">
        <w:tc>
          <w:tcPr>
            <w:tcW w:w="558" w:type="dxa"/>
          </w:tcPr>
          <w:p w14:paraId="5C0F2927" w14:textId="77777777" w:rsidR="0081653F" w:rsidRDefault="00EC613D" w:rsidP="002C521D">
            <w:pPr>
              <w:rPr>
                <w:sz w:val="22"/>
                <w:szCs w:val="22"/>
                <w:lang w:eastAsia="zh-CN"/>
              </w:rPr>
            </w:pPr>
            <w:r>
              <w:rPr>
                <w:sz w:val="22"/>
                <w:szCs w:val="22"/>
                <w:lang w:eastAsia="zh-CN"/>
              </w:rPr>
              <w:t>7</w:t>
            </w:r>
          </w:p>
        </w:tc>
        <w:tc>
          <w:tcPr>
            <w:tcW w:w="2527" w:type="dxa"/>
          </w:tcPr>
          <w:p w14:paraId="4CAA9FEC" w14:textId="77777777" w:rsidR="0081653F" w:rsidRPr="00D31E9B" w:rsidRDefault="0081653F" w:rsidP="002C521D">
            <w:pPr>
              <w:rPr>
                <w:sz w:val="22"/>
                <w:szCs w:val="22"/>
              </w:rPr>
            </w:pPr>
            <w:r w:rsidRPr="0081653F">
              <w:rPr>
                <w:sz w:val="22"/>
                <w:szCs w:val="22"/>
              </w:rPr>
              <w:t>HCPWeChatClickedDocLog</w:t>
            </w:r>
          </w:p>
        </w:tc>
        <w:tc>
          <w:tcPr>
            <w:tcW w:w="1134" w:type="dxa"/>
          </w:tcPr>
          <w:p w14:paraId="48C60A02" w14:textId="77777777" w:rsidR="00C96DE6" w:rsidRPr="00DB43AC" w:rsidRDefault="00C96DE6" w:rsidP="00C96DE6">
            <w:pPr>
              <w:rPr>
                <w:sz w:val="22"/>
                <w:szCs w:val="22"/>
                <w:lang w:eastAsia="zh-CN"/>
              </w:rPr>
            </w:pPr>
            <w:r w:rsidRPr="00DB43AC">
              <w:rPr>
                <w:sz w:val="22"/>
                <w:szCs w:val="22"/>
                <w:lang w:eastAsia="zh-CN"/>
              </w:rPr>
              <w:t>ChinaHCPGL</w:t>
            </w:r>
          </w:p>
          <w:p w14:paraId="707AD06E" w14:textId="77777777" w:rsidR="0081653F" w:rsidRPr="00DB43AC" w:rsidRDefault="0081653F" w:rsidP="002C521D">
            <w:pPr>
              <w:rPr>
                <w:sz w:val="22"/>
                <w:szCs w:val="22"/>
                <w:lang w:eastAsia="zh-CN"/>
              </w:rPr>
            </w:pPr>
          </w:p>
        </w:tc>
        <w:tc>
          <w:tcPr>
            <w:tcW w:w="851" w:type="dxa"/>
          </w:tcPr>
          <w:p w14:paraId="329B06C5" w14:textId="77777777" w:rsidR="0081653F" w:rsidRPr="007B14E5" w:rsidRDefault="002753AF" w:rsidP="002C521D">
            <w:pPr>
              <w:rPr>
                <w:sz w:val="22"/>
                <w:szCs w:val="22"/>
                <w:lang w:eastAsia="zh-CN"/>
              </w:rPr>
            </w:pPr>
            <w:r w:rsidRPr="007B14E5">
              <w:rPr>
                <w:sz w:val="22"/>
                <w:szCs w:val="22"/>
                <w:lang w:eastAsia="zh-CN"/>
              </w:rPr>
              <w:t>Table</w:t>
            </w:r>
          </w:p>
        </w:tc>
        <w:tc>
          <w:tcPr>
            <w:tcW w:w="992" w:type="dxa"/>
          </w:tcPr>
          <w:p w14:paraId="005F8252" w14:textId="77777777" w:rsidR="0081653F" w:rsidRDefault="002753AF" w:rsidP="002C521D">
            <w:pPr>
              <w:rPr>
                <w:bCs/>
                <w:sz w:val="22"/>
                <w:szCs w:val="22"/>
                <w:lang w:eastAsia="zh-CN"/>
              </w:rPr>
            </w:pPr>
            <w:r>
              <w:rPr>
                <w:bCs/>
                <w:sz w:val="22"/>
                <w:szCs w:val="22"/>
                <w:lang w:eastAsia="zh-CN"/>
              </w:rPr>
              <w:t>N</w:t>
            </w:r>
            <w:r>
              <w:rPr>
                <w:rFonts w:hint="eastAsia"/>
                <w:bCs/>
                <w:sz w:val="22"/>
                <w:szCs w:val="22"/>
                <w:lang w:eastAsia="zh-CN"/>
              </w:rPr>
              <w:t>ew</w:t>
            </w:r>
          </w:p>
        </w:tc>
        <w:tc>
          <w:tcPr>
            <w:tcW w:w="2268" w:type="dxa"/>
          </w:tcPr>
          <w:p w14:paraId="6B173397" w14:textId="77777777" w:rsidR="0081653F" w:rsidRPr="007B14E5" w:rsidRDefault="0081653F" w:rsidP="002C521D">
            <w:pPr>
              <w:rPr>
                <w:sz w:val="22"/>
                <w:szCs w:val="22"/>
              </w:rPr>
            </w:pPr>
          </w:p>
        </w:tc>
      </w:tr>
      <w:tr w:rsidR="0081653F" w:rsidRPr="007B14E5" w14:paraId="4E2D5C12" w14:textId="77777777" w:rsidTr="00067FD2">
        <w:tc>
          <w:tcPr>
            <w:tcW w:w="558" w:type="dxa"/>
          </w:tcPr>
          <w:p w14:paraId="031DEF16" w14:textId="77777777" w:rsidR="0081653F" w:rsidRDefault="00EC613D" w:rsidP="002C521D">
            <w:pPr>
              <w:rPr>
                <w:sz w:val="22"/>
                <w:szCs w:val="22"/>
                <w:lang w:eastAsia="zh-CN"/>
              </w:rPr>
            </w:pPr>
            <w:r>
              <w:rPr>
                <w:sz w:val="22"/>
                <w:szCs w:val="22"/>
                <w:lang w:eastAsia="zh-CN"/>
              </w:rPr>
              <w:t>8</w:t>
            </w:r>
          </w:p>
        </w:tc>
        <w:tc>
          <w:tcPr>
            <w:tcW w:w="2527" w:type="dxa"/>
          </w:tcPr>
          <w:p w14:paraId="2E69DD1C" w14:textId="77777777" w:rsidR="0081653F" w:rsidRPr="00D31E9B" w:rsidRDefault="0081653F" w:rsidP="002C521D">
            <w:pPr>
              <w:rPr>
                <w:sz w:val="22"/>
                <w:szCs w:val="22"/>
              </w:rPr>
            </w:pPr>
            <w:r w:rsidRPr="0081653F">
              <w:rPr>
                <w:sz w:val="22"/>
                <w:szCs w:val="22"/>
              </w:rPr>
              <w:t>HCPWeChatUser</w:t>
            </w:r>
          </w:p>
        </w:tc>
        <w:tc>
          <w:tcPr>
            <w:tcW w:w="1134" w:type="dxa"/>
          </w:tcPr>
          <w:p w14:paraId="2E5444E8" w14:textId="77777777" w:rsidR="00C96DE6" w:rsidRPr="00DB43AC" w:rsidRDefault="00C96DE6" w:rsidP="00C96DE6">
            <w:pPr>
              <w:rPr>
                <w:sz w:val="22"/>
                <w:szCs w:val="22"/>
                <w:lang w:eastAsia="zh-CN"/>
              </w:rPr>
            </w:pPr>
            <w:r w:rsidRPr="00DB43AC">
              <w:rPr>
                <w:sz w:val="22"/>
                <w:szCs w:val="22"/>
                <w:lang w:eastAsia="zh-CN"/>
              </w:rPr>
              <w:t>ChinaHCPGL</w:t>
            </w:r>
          </w:p>
          <w:p w14:paraId="71E43891" w14:textId="77777777" w:rsidR="0081653F" w:rsidRPr="00DB43AC" w:rsidRDefault="0081653F" w:rsidP="002C521D">
            <w:pPr>
              <w:rPr>
                <w:sz w:val="22"/>
                <w:szCs w:val="22"/>
                <w:lang w:eastAsia="zh-CN"/>
              </w:rPr>
            </w:pPr>
          </w:p>
        </w:tc>
        <w:tc>
          <w:tcPr>
            <w:tcW w:w="851" w:type="dxa"/>
          </w:tcPr>
          <w:p w14:paraId="5B5B0D08" w14:textId="77777777" w:rsidR="0081653F" w:rsidRPr="007B14E5" w:rsidRDefault="002753AF" w:rsidP="002C521D">
            <w:pPr>
              <w:rPr>
                <w:sz w:val="22"/>
                <w:szCs w:val="22"/>
                <w:lang w:eastAsia="zh-CN"/>
              </w:rPr>
            </w:pPr>
            <w:r w:rsidRPr="007B14E5">
              <w:rPr>
                <w:sz w:val="22"/>
                <w:szCs w:val="22"/>
                <w:lang w:eastAsia="zh-CN"/>
              </w:rPr>
              <w:t>Table</w:t>
            </w:r>
          </w:p>
        </w:tc>
        <w:tc>
          <w:tcPr>
            <w:tcW w:w="992" w:type="dxa"/>
          </w:tcPr>
          <w:p w14:paraId="4F0FDD92" w14:textId="77777777" w:rsidR="0081653F" w:rsidRDefault="002753AF" w:rsidP="002C521D">
            <w:pPr>
              <w:rPr>
                <w:bCs/>
                <w:sz w:val="22"/>
                <w:szCs w:val="22"/>
                <w:lang w:eastAsia="zh-CN"/>
              </w:rPr>
            </w:pPr>
            <w:r>
              <w:rPr>
                <w:bCs/>
                <w:sz w:val="22"/>
                <w:szCs w:val="22"/>
                <w:lang w:eastAsia="zh-CN"/>
              </w:rPr>
              <w:t>N</w:t>
            </w:r>
            <w:r>
              <w:rPr>
                <w:rFonts w:hint="eastAsia"/>
                <w:bCs/>
                <w:sz w:val="22"/>
                <w:szCs w:val="22"/>
                <w:lang w:eastAsia="zh-CN"/>
              </w:rPr>
              <w:t>ew</w:t>
            </w:r>
          </w:p>
        </w:tc>
        <w:tc>
          <w:tcPr>
            <w:tcW w:w="2268" w:type="dxa"/>
          </w:tcPr>
          <w:p w14:paraId="2EB418EF" w14:textId="77777777" w:rsidR="0081653F" w:rsidRPr="007B14E5" w:rsidRDefault="0081653F" w:rsidP="002C521D">
            <w:pPr>
              <w:rPr>
                <w:sz w:val="22"/>
                <w:szCs w:val="22"/>
              </w:rPr>
            </w:pPr>
          </w:p>
        </w:tc>
      </w:tr>
      <w:tr w:rsidR="0081653F" w:rsidRPr="007B14E5" w14:paraId="6A4C9354" w14:textId="77777777" w:rsidTr="00067FD2">
        <w:tc>
          <w:tcPr>
            <w:tcW w:w="558" w:type="dxa"/>
          </w:tcPr>
          <w:p w14:paraId="3D31F0D0" w14:textId="77777777" w:rsidR="0081653F" w:rsidRDefault="00EC613D" w:rsidP="002C521D">
            <w:pPr>
              <w:rPr>
                <w:sz w:val="22"/>
                <w:szCs w:val="22"/>
                <w:lang w:eastAsia="zh-CN"/>
              </w:rPr>
            </w:pPr>
            <w:r>
              <w:rPr>
                <w:sz w:val="22"/>
                <w:szCs w:val="22"/>
                <w:lang w:eastAsia="zh-CN"/>
              </w:rPr>
              <w:t>9</w:t>
            </w:r>
          </w:p>
        </w:tc>
        <w:tc>
          <w:tcPr>
            <w:tcW w:w="2527" w:type="dxa"/>
          </w:tcPr>
          <w:p w14:paraId="3FF01FF9" w14:textId="77777777" w:rsidR="0081653F" w:rsidRPr="00D31E9B" w:rsidRDefault="0081653F" w:rsidP="002C521D">
            <w:pPr>
              <w:rPr>
                <w:sz w:val="22"/>
                <w:szCs w:val="22"/>
              </w:rPr>
            </w:pPr>
            <w:r w:rsidRPr="0081653F">
              <w:rPr>
                <w:sz w:val="22"/>
                <w:szCs w:val="22"/>
              </w:rPr>
              <w:t>HCPWeChatSourceType</w:t>
            </w:r>
          </w:p>
        </w:tc>
        <w:tc>
          <w:tcPr>
            <w:tcW w:w="1134" w:type="dxa"/>
          </w:tcPr>
          <w:p w14:paraId="7A076713" w14:textId="77777777" w:rsidR="00C96DE6" w:rsidRPr="00DB43AC" w:rsidRDefault="00C96DE6" w:rsidP="00C96DE6">
            <w:pPr>
              <w:rPr>
                <w:sz w:val="22"/>
                <w:szCs w:val="22"/>
                <w:lang w:eastAsia="zh-CN"/>
              </w:rPr>
            </w:pPr>
            <w:r w:rsidRPr="00DB43AC">
              <w:rPr>
                <w:sz w:val="22"/>
                <w:szCs w:val="22"/>
                <w:lang w:eastAsia="zh-CN"/>
              </w:rPr>
              <w:t>ChinaHC</w:t>
            </w:r>
            <w:r w:rsidRPr="00DB43AC">
              <w:rPr>
                <w:sz w:val="22"/>
                <w:szCs w:val="22"/>
                <w:lang w:eastAsia="zh-CN"/>
              </w:rPr>
              <w:lastRenderedPageBreak/>
              <w:t>PGL</w:t>
            </w:r>
          </w:p>
          <w:p w14:paraId="090A3905" w14:textId="77777777" w:rsidR="0081653F" w:rsidRPr="00DB43AC" w:rsidRDefault="0081653F" w:rsidP="002C521D">
            <w:pPr>
              <w:rPr>
                <w:sz w:val="22"/>
                <w:szCs w:val="22"/>
                <w:lang w:eastAsia="zh-CN"/>
              </w:rPr>
            </w:pPr>
          </w:p>
        </w:tc>
        <w:tc>
          <w:tcPr>
            <w:tcW w:w="851" w:type="dxa"/>
          </w:tcPr>
          <w:p w14:paraId="683A24B2" w14:textId="77777777" w:rsidR="0081653F" w:rsidRPr="007B14E5" w:rsidRDefault="002753AF" w:rsidP="002C521D">
            <w:pPr>
              <w:rPr>
                <w:sz w:val="22"/>
                <w:szCs w:val="22"/>
                <w:lang w:eastAsia="zh-CN"/>
              </w:rPr>
            </w:pPr>
            <w:r w:rsidRPr="007B14E5">
              <w:rPr>
                <w:sz w:val="22"/>
                <w:szCs w:val="22"/>
                <w:lang w:eastAsia="zh-CN"/>
              </w:rPr>
              <w:lastRenderedPageBreak/>
              <w:t>Table</w:t>
            </w:r>
          </w:p>
        </w:tc>
        <w:tc>
          <w:tcPr>
            <w:tcW w:w="992" w:type="dxa"/>
          </w:tcPr>
          <w:p w14:paraId="199E9D21" w14:textId="77777777" w:rsidR="0081653F" w:rsidRDefault="002753AF" w:rsidP="002C521D">
            <w:pPr>
              <w:rPr>
                <w:bCs/>
                <w:sz w:val="22"/>
                <w:szCs w:val="22"/>
                <w:lang w:eastAsia="zh-CN"/>
              </w:rPr>
            </w:pPr>
            <w:r>
              <w:rPr>
                <w:bCs/>
                <w:sz w:val="22"/>
                <w:szCs w:val="22"/>
                <w:lang w:eastAsia="zh-CN"/>
              </w:rPr>
              <w:t>N</w:t>
            </w:r>
            <w:r>
              <w:rPr>
                <w:rFonts w:hint="eastAsia"/>
                <w:bCs/>
                <w:sz w:val="22"/>
                <w:szCs w:val="22"/>
                <w:lang w:eastAsia="zh-CN"/>
              </w:rPr>
              <w:t>ew</w:t>
            </w:r>
          </w:p>
        </w:tc>
        <w:tc>
          <w:tcPr>
            <w:tcW w:w="2268" w:type="dxa"/>
          </w:tcPr>
          <w:p w14:paraId="74FEB401" w14:textId="77777777" w:rsidR="0081653F" w:rsidRPr="007B14E5" w:rsidRDefault="0081653F" w:rsidP="002C521D">
            <w:pPr>
              <w:rPr>
                <w:sz w:val="22"/>
                <w:szCs w:val="22"/>
              </w:rPr>
            </w:pPr>
          </w:p>
        </w:tc>
      </w:tr>
      <w:tr w:rsidR="0081653F" w:rsidRPr="007B14E5" w14:paraId="41971F7B" w14:textId="77777777" w:rsidTr="00067FD2">
        <w:tc>
          <w:tcPr>
            <w:tcW w:w="558" w:type="dxa"/>
          </w:tcPr>
          <w:p w14:paraId="16BCFF38" w14:textId="77777777" w:rsidR="0081653F" w:rsidRDefault="00EC613D" w:rsidP="002C521D">
            <w:pPr>
              <w:rPr>
                <w:sz w:val="22"/>
                <w:szCs w:val="22"/>
                <w:lang w:eastAsia="zh-CN"/>
              </w:rPr>
            </w:pPr>
            <w:r>
              <w:rPr>
                <w:sz w:val="22"/>
                <w:szCs w:val="22"/>
                <w:lang w:eastAsia="zh-CN"/>
              </w:rPr>
              <w:t>10</w:t>
            </w:r>
          </w:p>
        </w:tc>
        <w:tc>
          <w:tcPr>
            <w:tcW w:w="2527" w:type="dxa"/>
          </w:tcPr>
          <w:p w14:paraId="6B97CAED" w14:textId="77777777" w:rsidR="0081653F" w:rsidRPr="00D31E9B" w:rsidRDefault="0081653F" w:rsidP="002C521D">
            <w:pPr>
              <w:rPr>
                <w:sz w:val="22"/>
                <w:szCs w:val="22"/>
              </w:rPr>
            </w:pPr>
            <w:r w:rsidRPr="0081653F">
              <w:rPr>
                <w:sz w:val="22"/>
                <w:szCs w:val="22"/>
              </w:rPr>
              <w:t>HCPWeChatMIQuestion</w:t>
            </w:r>
          </w:p>
        </w:tc>
        <w:tc>
          <w:tcPr>
            <w:tcW w:w="1134" w:type="dxa"/>
          </w:tcPr>
          <w:p w14:paraId="3950E028" w14:textId="77777777" w:rsidR="00C96DE6" w:rsidRPr="00DB43AC" w:rsidRDefault="00C96DE6" w:rsidP="00C96DE6">
            <w:pPr>
              <w:rPr>
                <w:sz w:val="22"/>
                <w:szCs w:val="22"/>
                <w:lang w:eastAsia="zh-CN"/>
              </w:rPr>
            </w:pPr>
            <w:r w:rsidRPr="00DB43AC">
              <w:rPr>
                <w:sz w:val="22"/>
                <w:szCs w:val="22"/>
                <w:lang w:eastAsia="zh-CN"/>
              </w:rPr>
              <w:t>ChinaHCPGL</w:t>
            </w:r>
          </w:p>
          <w:p w14:paraId="6EB43452" w14:textId="77777777" w:rsidR="0081653F" w:rsidRPr="00DB43AC" w:rsidRDefault="0081653F" w:rsidP="002C521D">
            <w:pPr>
              <w:rPr>
                <w:sz w:val="22"/>
                <w:szCs w:val="22"/>
                <w:lang w:eastAsia="zh-CN"/>
              </w:rPr>
            </w:pPr>
          </w:p>
        </w:tc>
        <w:tc>
          <w:tcPr>
            <w:tcW w:w="851" w:type="dxa"/>
          </w:tcPr>
          <w:p w14:paraId="12482D2C" w14:textId="77777777" w:rsidR="0081653F" w:rsidRPr="007B14E5" w:rsidRDefault="002753AF" w:rsidP="002C521D">
            <w:pPr>
              <w:rPr>
                <w:sz w:val="22"/>
                <w:szCs w:val="22"/>
                <w:lang w:eastAsia="zh-CN"/>
              </w:rPr>
            </w:pPr>
            <w:r w:rsidRPr="007B14E5">
              <w:rPr>
                <w:sz w:val="22"/>
                <w:szCs w:val="22"/>
                <w:lang w:eastAsia="zh-CN"/>
              </w:rPr>
              <w:t>Table</w:t>
            </w:r>
          </w:p>
        </w:tc>
        <w:tc>
          <w:tcPr>
            <w:tcW w:w="992" w:type="dxa"/>
          </w:tcPr>
          <w:p w14:paraId="75F99C5D" w14:textId="77777777" w:rsidR="0081653F" w:rsidRDefault="002753AF" w:rsidP="002C521D">
            <w:pPr>
              <w:rPr>
                <w:bCs/>
                <w:sz w:val="22"/>
                <w:szCs w:val="22"/>
                <w:lang w:eastAsia="zh-CN"/>
              </w:rPr>
            </w:pPr>
            <w:r>
              <w:rPr>
                <w:bCs/>
                <w:sz w:val="22"/>
                <w:szCs w:val="22"/>
                <w:lang w:eastAsia="zh-CN"/>
              </w:rPr>
              <w:t>N</w:t>
            </w:r>
            <w:r>
              <w:rPr>
                <w:rFonts w:hint="eastAsia"/>
                <w:bCs/>
                <w:sz w:val="22"/>
                <w:szCs w:val="22"/>
                <w:lang w:eastAsia="zh-CN"/>
              </w:rPr>
              <w:t>ew</w:t>
            </w:r>
          </w:p>
        </w:tc>
        <w:tc>
          <w:tcPr>
            <w:tcW w:w="2268" w:type="dxa"/>
          </w:tcPr>
          <w:p w14:paraId="03F0A283" w14:textId="77777777" w:rsidR="0081653F" w:rsidRPr="007B14E5" w:rsidRDefault="0081653F" w:rsidP="002C521D">
            <w:pPr>
              <w:rPr>
                <w:sz w:val="22"/>
                <w:szCs w:val="22"/>
              </w:rPr>
            </w:pPr>
          </w:p>
        </w:tc>
      </w:tr>
      <w:tr w:rsidR="00D64D47" w:rsidRPr="007B14E5" w14:paraId="5E44002A" w14:textId="77777777" w:rsidTr="00067FD2">
        <w:tc>
          <w:tcPr>
            <w:tcW w:w="558" w:type="dxa"/>
          </w:tcPr>
          <w:p w14:paraId="5D9F8BBF" w14:textId="77777777" w:rsidR="00D64D47" w:rsidRDefault="00EC613D" w:rsidP="002C521D">
            <w:pPr>
              <w:rPr>
                <w:sz w:val="22"/>
                <w:szCs w:val="22"/>
                <w:lang w:eastAsia="zh-CN"/>
              </w:rPr>
            </w:pPr>
            <w:r>
              <w:rPr>
                <w:sz w:val="22"/>
                <w:szCs w:val="22"/>
                <w:lang w:eastAsia="zh-CN"/>
              </w:rPr>
              <w:t>11</w:t>
            </w:r>
          </w:p>
        </w:tc>
        <w:tc>
          <w:tcPr>
            <w:tcW w:w="2527" w:type="dxa"/>
          </w:tcPr>
          <w:p w14:paraId="4CC104F7" w14:textId="77777777" w:rsidR="00D64D47" w:rsidRPr="0081653F" w:rsidRDefault="00D64D47" w:rsidP="002C521D">
            <w:pPr>
              <w:rPr>
                <w:sz w:val="22"/>
                <w:szCs w:val="22"/>
              </w:rPr>
            </w:pPr>
            <w:r w:rsidRPr="00D64D47">
              <w:rPr>
                <w:sz w:val="22"/>
                <w:szCs w:val="22"/>
              </w:rPr>
              <w:t>HCPWechatMIQuestionFile</w:t>
            </w:r>
          </w:p>
        </w:tc>
        <w:tc>
          <w:tcPr>
            <w:tcW w:w="1134" w:type="dxa"/>
          </w:tcPr>
          <w:p w14:paraId="23E844C2" w14:textId="77777777" w:rsidR="00C96DE6" w:rsidRPr="00DB43AC" w:rsidRDefault="00C96DE6" w:rsidP="00C96DE6">
            <w:pPr>
              <w:rPr>
                <w:sz w:val="22"/>
                <w:szCs w:val="22"/>
                <w:lang w:eastAsia="zh-CN"/>
              </w:rPr>
            </w:pPr>
            <w:r w:rsidRPr="00DB43AC">
              <w:rPr>
                <w:sz w:val="22"/>
                <w:szCs w:val="22"/>
                <w:lang w:eastAsia="zh-CN"/>
              </w:rPr>
              <w:t>ChinaHCPGL</w:t>
            </w:r>
          </w:p>
          <w:p w14:paraId="20A295D4" w14:textId="77777777" w:rsidR="00D64D47" w:rsidRPr="00DB43AC" w:rsidRDefault="00D64D47" w:rsidP="002C521D">
            <w:pPr>
              <w:rPr>
                <w:sz w:val="22"/>
                <w:szCs w:val="22"/>
                <w:lang w:eastAsia="zh-CN"/>
              </w:rPr>
            </w:pPr>
          </w:p>
        </w:tc>
        <w:tc>
          <w:tcPr>
            <w:tcW w:w="851" w:type="dxa"/>
          </w:tcPr>
          <w:p w14:paraId="185AA735" w14:textId="77777777" w:rsidR="00D64D47" w:rsidRPr="007B14E5" w:rsidRDefault="002753AF" w:rsidP="002C521D">
            <w:pPr>
              <w:rPr>
                <w:sz w:val="22"/>
                <w:szCs w:val="22"/>
                <w:lang w:eastAsia="zh-CN"/>
              </w:rPr>
            </w:pPr>
            <w:r w:rsidRPr="007B14E5">
              <w:rPr>
                <w:sz w:val="22"/>
                <w:szCs w:val="22"/>
                <w:lang w:eastAsia="zh-CN"/>
              </w:rPr>
              <w:t>Table</w:t>
            </w:r>
          </w:p>
        </w:tc>
        <w:tc>
          <w:tcPr>
            <w:tcW w:w="992" w:type="dxa"/>
          </w:tcPr>
          <w:p w14:paraId="68CD50C7" w14:textId="77777777" w:rsidR="00D64D47" w:rsidRDefault="002753AF" w:rsidP="002C521D">
            <w:pPr>
              <w:rPr>
                <w:bCs/>
                <w:sz w:val="22"/>
                <w:szCs w:val="22"/>
                <w:lang w:eastAsia="zh-CN"/>
              </w:rPr>
            </w:pPr>
            <w:r>
              <w:rPr>
                <w:bCs/>
                <w:sz w:val="22"/>
                <w:szCs w:val="22"/>
                <w:lang w:eastAsia="zh-CN"/>
              </w:rPr>
              <w:t>N</w:t>
            </w:r>
            <w:r>
              <w:rPr>
                <w:rFonts w:hint="eastAsia"/>
                <w:bCs/>
                <w:sz w:val="22"/>
                <w:szCs w:val="22"/>
                <w:lang w:eastAsia="zh-CN"/>
              </w:rPr>
              <w:t>ew</w:t>
            </w:r>
          </w:p>
        </w:tc>
        <w:tc>
          <w:tcPr>
            <w:tcW w:w="2268" w:type="dxa"/>
          </w:tcPr>
          <w:p w14:paraId="27A0C8CC" w14:textId="77777777" w:rsidR="00D64D47" w:rsidRPr="007B14E5" w:rsidRDefault="00D64D47" w:rsidP="002C521D">
            <w:pPr>
              <w:rPr>
                <w:sz w:val="22"/>
                <w:szCs w:val="22"/>
              </w:rPr>
            </w:pPr>
          </w:p>
        </w:tc>
      </w:tr>
    </w:tbl>
    <w:bookmarkStart w:id="141" w:name="_MON_1572092984"/>
    <w:bookmarkEnd w:id="141"/>
    <w:p w14:paraId="71C74517" w14:textId="77777777" w:rsidR="000866A4" w:rsidRPr="003C1529" w:rsidRDefault="00D90A09" w:rsidP="003C1529">
      <w:pPr>
        <w:rPr>
          <w:rFonts w:ascii="Arial" w:hAnsi="Arial"/>
          <w:bCs/>
          <w:sz w:val="22"/>
          <w:szCs w:val="22"/>
          <w:lang w:eastAsia="zh-CN"/>
        </w:rPr>
      </w:pPr>
      <w:r>
        <w:rPr>
          <w:rFonts w:ascii="Arial" w:hAnsi="Arial"/>
          <w:bCs/>
          <w:sz w:val="22"/>
          <w:szCs w:val="22"/>
          <w:lang w:eastAsia="zh-CN"/>
        </w:rPr>
        <w:object w:dxaOrig="1536" w:dyaOrig="1113" w14:anchorId="5FC51020">
          <v:shape id="_x0000_i1025" type="#_x0000_t75" style="width:76.5pt;height:55.5pt" o:ole="">
            <v:imagedata r:id="rId12" o:title=""/>
          </v:shape>
          <o:OLEObject Type="Embed" ProgID="Excel.Sheet.12" ShapeID="_x0000_i1025" DrawAspect="Icon" ObjectID="_1572437882" r:id="rId13"/>
        </w:object>
      </w:r>
    </w:p>
    <w:p w14:paraId="04B26A89" w14:textId="77777777" w:rsidR="00FE0892" w:rsidRDefault="00AA7339" w:rsidP="00D5329A">
      <w:pPr>
        <w:pStyle w:val="Heading3"/>
        <w:ind w:left="360"/>
        <w:rPr>
          <w:noProof/>
          <w:lang w:eastAsia="zh-CN"/>
        </w:rPr>
      </w:pPr>
      <w:bookmarkStart w:id="142" w:name="_Toc497989213"/>
      <w:r>
        <w:rPr>
          <w:rFonts w:hint="eastAsia"/>
          <w:sz w:val="22"/>
          <w:szCs w:val="22"/>
          <w:lang w:eastAsia="zh-CN"/>
        </w:rPr>
        <w:t>HCP WeChat</w:t>
      </w:r>
      <w:r w:rsidR="00F91C62" w:rsidRPr="00000AC9">
        <w:rPr>
          <w:rFonts w:hint="eastAsia"/>
          <w:sz w:val="22"/>
          <w:szCs w:val="22"/>
          <w:lang w:eastAsia="zh-CN"/>
        </w:rPr>
        <w:t xml:space="preserve"> Page Design</w:t>
      </w:r>
      <w:bookmarkEnd w:id="142"/>
    </w:p>
    <w:p w14:paraId="4BADC1E4" w14:textId="77777777" w:rsidR="004A214A" w:rsidRDefault="004A214A" w:rsidP="00FE0892">
      <w:pPr>
        <w:pStyle w:val="ListParagraph"/>
        <w:ind w:left="360"/>
        <w:rPr>
          <w:noProof/>
          <w:lang w:eastAsia="zh-CN"/>
        </w:rPr>
      </w:pPr>
    </w:p>
    <w:p w14:paraId="63F4238A" w14:textId="77777777" w:rsidR="004A214A" w:rsidRDefault="004A214A" w:rsidP="004A214A">
      <w:pPr>
        <w:pStyle w:val="Heading4"/>
        <w:keepLines/>
        <w:spacing w:before="0" w:after="240"/>
        <w:rPr>
          <w:b w:val="0"/>
          <w:lang w:eastAsia="zh-CN"/>
        </w:rPr>
      </w:pPr>
      <w:bookmarkStart w:id="143" w:name="_Toc497989214"/>
      <w:r w:rsidRPr="00DC006C">
        <w:rPr>
          <w:rFonts w:hint="eastAsia"/>
          <w:lang w:eastAsia="zh-CN"/>
        </w:rPr>
        <w:t>新增主页面（微信端）</w:t>
      </w:r>
      <w:bookmarkEnd w:id="143"/>
    </w:p>
    <w:p w14:paraId="28044B90" w14:textId="77777777" w:rsidR="004A214A" w:rsidRPr="0033004D" w:rsidRDefault="004A214A" w:rsidP="004A214A">
      <w:pPr>
        <w:pStyle w:val="Heading5"/>
        <w:keepNext/>
        <w:keepLines/>
        <w:spacing w:before="200" w:after="240"/>
      </w:pPr>
      <w:bookmarkStart w:id="144" w:name="_Toc497989215"/>
      <w:r w:rsidRPr="0033004D">
        <w:t>Description</w:t>
      </w:r>
      <w:bookmarkEnd w:id="144"/>
      <w:r w:rsidRPr="0033004D">
        <w:t xml:space="preserve"> </w:t>
      </w:r>
    </w:p>
    <w:p w14:paraId="47D39267" w14:textId="77777777" w:rsidR="004A214A" w:rsidRPr="00A07160" w:rsidRDefault="004A214A" w:rsidP="004A214A">
      <w:pPr>
        <w:ind w:left="720"/>
        <w:rPr>
          <w:rFonts w:asciiTheme="minorEastAsia" w:hAnsiTheme="minorEastAsia"/>
          <w:lang w:eastAsia="zh-CN"/>
        </w:rPr>
      </w:pPr>
      <w:r w:rsidRPr="00A07160">
        <w:rPr>
          <w:rFonts w:asciiTheme="minorEastAsia" w:hAnsiTheme="minorEastAsia" w:hint="eastAsia"/>
          <w:lang w:eastAsia="zh-CN"/>
        </w:rPr>
        <w:t>为MI HCP增加适合移动设备访问的主页面</w:t>
      </w:r>
    </w:p>
    <w:p w14:paraId="1AA45103" w14:textId="77777777" w:rsidR="004A214A" w:rsidRDefault="004A214A" w:rsidP="004A214A">
      <w:pPr>
        <w:pStyle w:val="Heading5"/>
        <w:keepNext/>
        <w:keepLines/>
        <w:spacing w:before="200" w:after="240"/>
      </w:pPr>
      <w:bookmarkStart w:id="145" w:name="_Toc497989216"/>
      <w:r w:rsidRPr="0033004D">
        <w:t xml:space="preserve">Functional </w:t>
      </w:r>
      <w:r w:rsidRPr="0033004D">
        <w:rPr>
          <w:rFonts w:hint="eastAsia"/>
        </w:rPr>
        <w:t>Design</w:t>
      </w:r>
      <w:bookmarkEnd w:id="145"/>
    </w:p>
    <w:p w14:paraId="2CC4A088" w14:textId="77777777" w:rsidR="004A214A" w:rsidRDefault="004A214A" w:rsidP="004A214A">
      <w:pPr>
        <w:pStyle w:val="BulletTextHeading1Outline"/>
        <w:numPr>
          <w:ilvl w:val="0"/>
          <w:numId w:val="21"/>
        </w:numPr>
        <w:tabs>
          <w:tab w:val="left" w:pos="1480"/>
        </w:tabs>
        <w:rPr>
          <w:lang w:eastAsia="zh-CN"/>
        </w:rPr>
      </w:pPr>
      <w:r>
        <w:rPr>
          <w:rFonts w:hint="eastAsia"/>
          <w:lang w:eastAsia="zh-CN"/>
        </w:rPr>
        <w:t>微信版主页</w:t>
      </w:r>
    </w:p>
    <w:p w14:paraId="0E4F3CFA" w14:textId="77777777" w:rsidR="004A214A" w:rsidRPr="00A07160" w:rsidRDefault="004A214A" w:rsidP="004A214A">
      <w:pPr>
        <w:pStyle w:val="BulletTextHeading1Outline"/>
        <w:numPr>
          <w:ilvl w:val="0"/>
          <w:numId w:val="0"/>
        </w:numPr>
        <w:ind w:leftChars="155" w:left="372" w:firstLine="450"/>
        <w:rPr>
          <w:rFonts w:asciiTheme="minorEastAsia" w:hAnsiTheme="minorEastAsia"/>
          <w:sz w:val="22"/>
          <w:szCs w:val="22"/>
          <w:lang w:eastAsia="zh-CN"/>
        </w:rPr>
      </w:pPr>
      <w:r w:rsidRPr="00A07160">
        <w:rPr>
          <w:rFonts w:asciiTheme="minorEastAsia" w:hAnsiTheme="minorEastAsia" w:hint="eastAsia"/>
          <w:sz w:val="22"/>
          <w:szCs w:val="22"/>
          <w:lang w:eastAsia="zh-CN"/>
        </w:rPr>
        <w:t>用户可从基于辉瑞WeChat平台的微信号（包括E-Wisdom, WhatsMed等）跳转至此页面，页面包含检索万方文献入口，检索Sino</w:t>
      </w:r>
      <w:r w:rsidRPr="00A07160">
        <w:rPr>
          <w:rFonts w:asciiTheme="minorEastAsia" w:hAnsiTheme="minorEastAsia"/>
          <w:sz w:val="22"/>
          <w:szCs w:val="22"/>
          <w:lang w:eastAsia="zh-CN"/>
        </w:rPr>
        <w:t>M</w:t>
      </w:r>
      <w:r w:rsidRPr="00A07160">
        <w:rPr>
          <w:rFonts w:asciiTheme="minorEastAsia" w:hAnsiTheme="minorEastAsia" w:hint="eastAsia"/>
          <w:sz w:val="22"/>
          <w:szCs w:val="22"/>
          <w:lang w:eastAsia="zh-CN"/>
        </w:rPr>
        <w:t>ed文献入口等。</w:t>
      </w:r>
    </w:p>
    <w:p w14:paraId="10E305CF" w14:textId="77777777" w:rsidR="004A214A" w:rsidRPr="00A07160" w:rsidRDefault="004A214A" w:rsidP="004A214A">
      <w:pPr>
        <w:pStyle w:val="BulletTextHeading1Outline"/>
        <w:numPr>
          <w:ilvl w:val="0"/>
          <w:numId w:val="0"/>
        </w:numPr>
        <w:ind w:leftChars="155" w:left="372"/>
        <w:rPr>
          <w:rFonts w:asciiTheme="minorEastAsia" w:hAnsiTheme="minorEastAsia"/>
          <w:sz w:val="22"/>
          <w:szCs w:val="22"/>
          <w:lang w:eastAsia="zh-CN"/>
        </w:rPr>
      </w:pPr>
      <w:r w:rsidRPr="00A07160">
        <w:rPr>
          <w:rFonts w:asciiTheme="minorEastAsia" w:hAnsiTheme="minorEastAsia" w:hint="eastAsia"/>
          <w:sz w:val="22"/>
          <w:szCs w:val="22"/>
          <w:lang w:eastAsia="zh-CN"/>
        </w:rPr>
        <w:lastRenderedPageBreak/>
        <w:t>例图</w:t>
      </w:r>
    </w:p>
    <w:p w14:paraId="70629882" w14:textId="77777777" w:rsidR="004A214A" w:rsidRDefault="004A214A" w:rsidP="004A214A">
      <w:pPr>
        <w:rPr>
          <w:noProof/>
          <w:lang w:eastAsia="zh-CN"/>
        </w:rPr>
      </w:pPr>
      <w:r>
        <w:rPr>
          <w:noProof/>
          <w:lang w:eastAsia="zh-CN"/>
        </w:rPr>
        <w:t xml:space="preserve">   </w:t>
      </w:r>
      <w:r>
        <w:rPr>
          <w:noProof/>
          <w:lang w:eastAsia="zh-CN"/>
        </w:rPr>
        <w:drawing>
          <wp:inline distT="0" distB="0" distL="0" distR="0" wp14:anchorId="260887AC" wp14:editId="3049A87A">
            <wp:extent cx="2038350" cy="4145905"/>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41538" cy="4152390"/>
                    </a:xfrm>
                    <a:prstGeom prst="rect">
                      <a:avLst/>
                    </a:prstGeom>
                  </pic:spPr>
                </pic:pic>
              </a:graphicData>
            </a:graphic>
          </wp:inline>
        </w:drawing>
      </w:r>
      <w:r>
        <w:rPr>
          <w:noProof/>
          <w:lang w:eastAsia="zh-CN"/>
        </w:rPr>
        <w:tab/>
        <w:t xml:space="preserve">          </w:t>
      </w:r>
      <w:r w:rsidR="00011D3E" w:rsidRPr="00011D3E">
        <w:rPr>
          <w:noProof/>
          <w:lang w:eastAsia="zh-CN"/>
        </w:rPr>
        <w:drawing>
          <wp:inline distT="0" distB="0" distL="0" distR="0" wp14:anchorId="14D125BE" wp14:editId="36A1A033">
            <wp:extent cx="2268066" cy="4075430"/>
            <wp:effectExtent l="0" t="0" r="0" b="1270"/>
            <wp:docPr id="48" name="Picture 48" descr="C:\Users\yueyue.a.yao\Desktop\YIGU\UI design1103\Design1107\Notice-HCPWe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yueyue.a.yao\Desktop\YIGU\UI design1103\Design1107\Notice-HCPWeCha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80118" cy="4097085"/>
                    </a:xfrm>
                    <a:prstGeom prst="rect">
                      <a:avLst/>
                    </a:prstGeom>
                    <a:noFill/>
                    <a:ln>
                      <a:noFill/>
                    </a:ln>
                  </pic:spPr>
                </pic:pic>
              </a:graphicData>
            </a:graphic>
          </wp:inline>
        </w:drawing>
      </w:r>
      <w:r>
        <w:rPr>
          <w:noProof/>
          <w:lang w:eastAsia="zh-CN"/>
        </w:rPr>
        <w:tab/>
      </w:r>
      <w:r>
        <w:rPr>
          <w:noProof/>
          <w:lang w:eastAsia="zh-CN"/>
        </w:rPr>
        <w:tab/>
        <w:t xml:space="preserve">   </w:t>
      </w:r>
      <w:r w:rsidR="00A91D4D" w:rsidRPr="00A91D4D">
        <w:rPr>
          <w:noProof/>
          <w:lang w:eastAsia="zh-CN"/>
        </w:rPr>
        <w:drawing>
          <wp:inline distT="0" distB="0" distL="0" distR="0" wp14:anchorId="718B8483" wp14:editId="10679A71">
            <wp:extent cx="2268248" cy="4075757"/>
            <wp:effectExtent l="0" t="0" r="0" b="1270"/>
            <wp:docPr id="49" name="Picture 49" descr="C:\Users\yueyue.a.yao\Desktop\YIGU\UI design1103\1108首页英文图标\Homepage-HCPWeChat_未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yueyue.a.yao\Desktop\YIGU\UI design1103\1108首页英文图标\Homepage-HCPWeChat_未登录.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79993" cy="4096861"/>
                    </a:xfrm>
                    <a:prstGeom prst="rect">
                      <a:avLst/>
                    </a:prstGeom>
                    <a:noFill/>
                    <a:ln>
                      <a:noFill/>
                    </a:ln>
                  </pic:spPr>
                </pic:pic>
              </a:graphicData>
            </a:graphic>
          </wp:inline>
        </w:drawing>
      </w:r>
    </w:p>
    <w:p w14:paraId="1181A9EB" w14:textId="77777777" w:rsidR="004A214A" w:rsidRDefault="004A214A" w:rsidP="004A214A">
      <w:pPr>
        <w:rPr>
          <w:lang w:eastAsia="zh-CN"/>
        </w:rPr>
      </w:pPr>
      <w:r>
        <w:rPr>
          <w:lang w:eastAsia="zh-CN"/>
        </w:rPr>
        <w:t xml:space="preserve">         </w:t>
      </w:r>
      <w:r w:rsidR="00E3100F">
        <w:rPr>
          <w:lang w:eastAsia="zh-CN"/>
        </w:rPr>
        <w:t xml:space="preserve">   </w:t>
      </w:r>
      <w:r>
        <w:rPr>
          <w:lang w:eastAsia="zh-CN"/>
        </w:rPr>
        <w:t xml:space="preserve">  </w:t>
      </w:r>
      <w:r>
        <w:rPr>
          <w:rFonts w:hint="eastAsia"/>
          <w:lang w:eastAsia="zh-CN"/>
        </w:rPr>
        <w:t>3.2.1.1-1</w:t>
      </w:r>
      <w:r>
        <w:rPr>
          <w:lang w:eastAsia="zh-CN"/>
        </w:rPr>
        <w:t xml:space="preserve">                                 </w:t>
      </w:r>
      <w:r w:rsidR="001F3254">
        <w:rPr>
          <w:lang w:eastAsia="zh-CN"/>
        </w:rPr>
        <w:t xml:space="preserve">                              </w:t>
      </w:r>
      <w:r>
        <w:rPr>
          <w:lang w:eastAsia="zh-CN"/>
        </w:rPr>
        <w:t xml:space="preserve"> </w:t>
      </w:r>
      <w:r>
        <w:rPr>
          <w:rFonts w:hint="eastAsia"/>
          <w:lang w:eastAsia="zh-CN"/>
        </w:rPr>
        <w:t>3.2.1.1-2</w:t>
      </w:r>
      <w:r>
        <w:rPr>
          <w:lang w:eastAsia="zh-CN"/>
        </w:rPr>
        <w:t xml:space="preserve">                               </w:t>
      </w:r>
      <w:r w:rsidR="001F3254">
        <w:rPr>
          <w:lang w:eastAsia="zh-CN"/>
        </w:rPr>
        <w:t xml:space="preserve">                            </w:t>
      </w:r>
      <w:r>
        <w:rPr>
          <w:lang w:eastAsia="zh-CN"/>
        </w:rPr>
        <w:t xml:space="preserve">  </w:t>
      </w:r>
      <w:r>
        <w:rPr>
          <w:rFonts w:hint="eastAsia"/>
          <w:lang w:eastAsia="zh-CN"/>
        </w:rPr>
        <w:t>3.2.1.1-3</w:t>
      </w:r>
    </w:p>
    <w:p w14:paraId="3660450F" w14:textId="77777777" w:rsidR="004A214A" w:rsidRPr="00982516" w:rsidRDefault="004A214A" w:rsidP="004A214A">
      <w:pPr>
        <w:pStyle w:val="ListParagraph"/>
        <w:numPr>
          <w:ilvl w:val="0"/>
          <w:numId w:val="23"/>
        </w:numPr>
        <w:spacing w:after="240"/>
        <w:ind w:left="1605"/>
        <w:contextualSpacing w:val="0"/>
        <w:rPr>
          <w:rFonts w:asciiTheme="minorEastAsia" w:hAnsiTheme="minorEastAsia"/>
          <w:sz w:val="20"/>
          <w:szCs w:val="20"/>
          <w:lang w:eastAsia="zh-CN"/>
        </w:rPr>
      </w:pPr>
      <w:r w:rsidRPr="00982516">
        <w:rPr>
          <w:rFonts w:asciiTheme="minorEastAsia" w:hAnsiTheme="minorEastAsia" w:hint="eastAsia"/>
          <w:sz w:val="20"/>
          <w:szCs w:val="20"/>
          <w:lang w:eastAsia="zh-CN"/>
        </w:rPr>
        <w:t>用户由公众号（</w:t>
      </w:r>
      <w:r>
        <w:rPr>
          <w:rFonts w:asciiTheme="minorEastAsia" w:hAnsiTheme="minorEastAsia" w:hint="eastAsia"/>
          <w:sz w:val="20"/>
          <w:szCs w:val="20"/>
          <w:lang w:eastAsia="zh-CN"/>
        </w:rPr>
        <w:t>图</w:t>
      </w:r>
      <w:r w:rsidRPr="00982516">
        <w:rPr>
          <w:rFonts w:asciiTheme="minorEastAsia" w:hAnsiTheme="minorEastAsia" w:hint="eastAsia"/>
          <w:sz w:val="20"/>
          <w:szCs w:val="20"/>
          <w:lang w:eastAsia="zh-CN"/>
        </w:rPr>
        <w:t>3.2.1.1-1）入口进入MI HCP</w:t>
      </w:r>
      <w:r w:rsidRPr="00982516">
        <w:rPr>
          <w:rFonts w:asciiTheme="minorEastAsia" w:hAnsiTheme="minorEastAsia"/>
          <w:sz w:val="20"/>
          <w:szCs w:val="20"/>
          <w:lang w:eastAsia="zh-CN"/>
        </w:rPr>
        <w:t xml:space="preserve"> </w:t>
      </w:r>
      <w:r w:rsidRPr="00982516">
        <w:rPr>
          <w:rFonts w:asciiTheme="minorEastAsia" w:hAnsiTheme="minorEastAsia" w:hint="eastAsia"/>
          <w:sz w:val="20"/>
          <w:szCs w:val="20"/>
          <w:lang w:eastAsia="zh-CN"/>
        </w:rPr>
        <w:t>微信版</w:t>
      </w:r>
    </w:p>
    <w:p w14:paraId="26461C21" w14:textId="77777777" w:rsidR="004A214A" w:rsidRPr="00982516" w:rsidRDefault="004A214A" w:rsidP="004A214A">
      <w:pPr>
        <w:pStyle w:val="ListParagraph"/>
        <w:numPr>
          <w:ilvl w:val="0"/>
          <w:numId w:val="23"/>
        </w:numPr>
        <w:spacing w:after="240"/>
        <w:ind w:left="1605"/>
        <w:contextualSpacing w:val="0"/>
        <w:rPr>
          <w:rFonts w:asciiTheme="minorEastAsia" w:hAnsiTheme="minorEastAsia"/>
          <w:sz w:val="20"/>
          <w:szCs w:val="20"/>
          <w:lang w:eastAsia="zh-CN"/>
        </w:rPr>
      </w:pPr>
      <w:r w:rsidRPr="00982516">
        <w:rPr>
          <w:rFonts w:asciiTheme="minorEastAsia" w:hAnsiTheme="minorEastAsia" w:hint="eastAsia"/>
          <w:sz w:val="20"/>
          <w:szCs w:val="20"/>
          <w:lang w:eastAsia="zh-CN"/>
        </w:rPr>
        <w:lastRenderedPageBreak/>
        <w:t>若此用户是首次进入MI HCP</w:t>
      </w:r>
      <w:r w:rsidRPr="00982516">
        <w:rPr>
          <w:rFonts w:asciiTheme="minorEastAsia" w:hAnsiTheme="minorEastAsia"/>
          <w:sz w:val="20"/>
          <w:szCs w:val="20"/>
          <w:lang w:eastAsia="zh-CN"/>
        </w:rPr>
        <w:t xml:space="preserve"> </w:t>
      </w:r>
      <w:r w:rsidRPr="00982516">
        <w:rPr>
          <w:rFonts w:asciiTheme="minorEastAsia" w:hAnsiTheme="minorEastAsia" w:hint="eastAsia"/>
          <w:sz w:val="20"/>
          <w:szCs w:val="20"/>
          <w:lang w:eastAsia="zh-CN"/>
        </w:rPr>
        <w:t>微信版页面且已获取到用户身份，将显示</w:t>
      </w:r>
      <w:r>
        <w:rPr>
          <w:rFonts w:asciiTheme="minorEastAsia" w:hAnsiTheme="minorEastAsia" w:hint="eastAsia"/>
          <w:sz w:val="20"/>
          <w:szCs w:val="20"/>
          <w:lang w:eastAsia="zh-CN"/>
        </w:rPr>
        <w:t>图</w:t>
      </w:r>
      <w:r w:rsidRPr="00982516">
        <w:rPr>
          <w:rFonts w:asciiTheme="minorEastAsia" w:hAnsiTheme="minorEastAsia" w:hint="eastAsia"/>
          <w:sz w:val="20"/>
          <w:szCs w:val="20"/>
          <w:lang w:eastAsia="zh-CN"/>
        </w:rPr>
        <w:t>3.2.1.1-2页面（若未能成功获取用户身份，需跳转至登录页，用户成功登陆后再显示此页面）。若用户点击是，将跳转至</w:t>
      </w:r>
      <w:r>
        <w:rPr>
          <w:rFonts w:asciiTheme="minorEastAsia" w:hAnsiTheme="minorEastAsia" w:hint="eastAsia"/>
          <w:sz w:val="20"/>
          <w:szCs w:val="20"/>
          <w:lang w:eastAsia="zh-CN"/>
        </w:rPr>
        <w:t>图</w:t>
      </w:r>
      <w:r w:rsidRPr="00982516">
        <w:rPr>
          <w:rFonts w:asciiTheme="minorEastAsia" w:hAnsiTheme="minorEastAsia" w:hint="eastAsia"/>
          <w:sz w:val="20"/>
          <w:szCs w:val="20"/>
          <w:lang w:eastAsia="zh-CN"/>
        </w:rPr>
        <w:t>3.2.1.1-3页面（或指定功能页面，指定页面信息从入口页传过来的参数中获取），且记录此用户信息及用户跳转来源（如辉瑞E慧）及用户是医疗专业人士；若用户点击否，将不在数据库做记录，跳转至前一个页面，且下次进入MI HCP</w:t>
      </w:r>
      <w:r w:rsidRPr="00982516">
        <w:rPr>
          <w:rFonts w:asciiTheme="minorEastAsia" w:hAnsiTheme="minorEastAsia"/>
          <w:sz w:val="20"/>
          <w:szCs w:val="20"/>
          <w:lang w:eastAsia="zh-CN"/>
        </w:rPr>
        <w:t xml:space="preserve"> </w:t>
      </w:r>
      <w:r w:rsidRPr="00982516">
        <w:rPr>
          <w:rFonts w:asciiTheme="minorEastAsia" w:hAnsiTheme="minorEastAsia" w:hint="eastAsia"/>
          <w:sz w:val="20"/>
          <w:szCs w:val="20"/>
          <w:lang w:eastAsia="zh-CN"/>
        </w:rPr>
        <w:t>微信版，仍需显示</w:t>
      </w:r>
      <w:r>
        <w:rPr>
          <w:rFonts w:asciiTheme="minorEastAsia" w:hAnsiTheme="minorEastAsia" w:hint="eastAsia"/>
          <w:sz w:val="20"/>
          <w:szCs w:val="20"/>
          <w:lang w:eastAsia="zh-CN"/>
        </w:rPr>
        <w:t>图</w:t>
      </w:r>
      <w:r w:rsidRPr="00982516">
        <w:rPr>
          <w:rFonts w:asciiTheme="minorEastAsia" w:hAnsiTheme="minorEastAsia" w:hint="eastAsia"/>
          <w:sz w:val="20"/>
          <w:szCs w:val="20"/>
          <w:lang w:eastAsia="zh-CN"/>
        </w:rPr>
        <w:t>3.2.1.1-2页面。</w:t>
      </w:r>
    </w:p>
    <w:p w14:paraId="6AB1E2FF" w14:textId="77777777" w:rsidR="004A214A" w:rsidRDefault="004A214A" w:rsidP="004A214A">
      <w:pPr>
        <w:pStyle w:val="ListParagraph"/>
        <w:numPr>
          <w:ilvl w:val="0"/>
          <w:numId w:val="23"/>
        </w:numPr>
        <w:spacing w:after="240"/>
        <w:ind w:left="1605"/>
        <w:contextualSpacing w:val="0"/>
        <w:rPr>
          <w:rFonts w:asciiTheme="minorEastAsia" w:hAnsiTheme="minorEastAsia"/>
          <w:sz w:val="20"/>
          <w:szCs w:val="20"/>
          <w:lang w:eastAsia="zh-CN"/>
        </w:rPr>
      </w:pPr>
      <w:r w:rsidRPr="00982516">
        <w:rPr>
          <w:rFonts w:asciiTheme="minorEastAsia" w:hAnsiTheme="minorEastAsia" w:hint="eastAsia"/>
          <w:sz w:val="20"/>
          <w:szCs w:val="20"/>
          <w:lang w:eastAsia="zh-CN"/>
        </w:rPr>
        <w:t>用户首次进入或首次登录MI HCP</w:t>
      </w:r>
      <w:r w:rsidRPr="00982516">
        <w:rPr>
          <w:rFonts w:asciiTheme="minorEastAsia" w:hAnsiTheme="minorEastAsia"/>
          <w:sz w:val="20"/>
          <w:szCs w:val="20"/>
          <w:lang w:eastAsia="zh-CN"/>
        </w:rPr>
        <w:t xml:space="preserve"> </w:t>
      </w:r>
      <w:r w:rsidRPr="00982516">
        <w:rPr>
          <w:rFonts w:asciiTheme="minorEastAsia" w:hAnsiTheme="minorEastAsia" w:hint="eastAsia"/>
          <w:sz w:val="20"/>
          <w:szCs w:val="20"/>
          <w:lang w:eastAsia="zh-CN"/>
        </w:rPr>
        <w:t>微信版且点击是“医疗专业人士”，将在MI HCP用户表中写入此用户信息，若获取到的用户信息（或获取失败，通过弹出登录页获取用户身份）已存在于MI HCP用户表中，将获取此用户在GRV中的各项个人信息，尝试对本地数据库各项个人信息进行更新</w:t>
      </w:r>
    </w:p>
    <w:p w14:paraId="455E35A4" w14:textId="77777777" w:rsidR="00E872FB" w:rsidRDefault="009A55BF" w:rsidP="004A214A">
      <w:pPr>
        <w:pStyle w:val="ListParagraph"/>
        <w:numPr>
          <w:ilvl w:val="0"/>
          <w:numId w:val="23"/>
        </w:numPr>
        <w:spacing w:after="240"/>
        <w:ind w:left="1605"/>
        <w:contextualSpacing w:val="0"/>
        <w:rPr>
          <w:rFonts w:asciiTheme="minorEastAsia" w:hAnsiTheme="minorEastAsia"/>
          <w:sz w:val="20"/>
          <w:szCs w:val="20"/>
          <w:lang w:eastAsia="zh-CN"/>
        </w:rPr>
      </w:pPr>
      <w:r>
        <w:rPr>
          <w:rFonts w:asciiTheme="minorEastAsia" w:hAnsiTheme="minorEastAsia" w:hint="eastAsia"/>
          <w:sz w:val="20"/>
          <w:szCs w:val="20"/>
          <w:lang w:eastAsia="zh-CN"/>
        </w:rPr>
        <w:t>现HCP网站中，点击首页图标一次，在数据库Click</w:t>
      </w:r>
      <w:r>
        <w:rPr>
          <w:rFonts w:asciiTheme="minorEastAsia" w:hAnsiTheme="minorEastAsia"/>
          <w:sz w:val="20"/>
          <w:szCs w:val="20"/>
          <w:lang w:eastAsia="zh-CN"/>
        </w:rPr>
        <w:t>C</w:t>
      </w:r>
      <w:r>
        <w:rPr>
          <w:rFonts w:asciiTheme="minorEastAsia" w:hAnsiTheme="minorEastAsia" w:hint="eastAsia"/>
          <w:sz w:val="20"/>
          <w:szCs w:val="20"/>
          <w:lang w:eastAsia="zh-CN"/>
        </w:rPr>
        <w:t>ount</w:t>
      </w:r>
      <w:r>
        <w:rPr>
          <w:rFonts w:asciiTheme="minorEastAsia" w:hAnsiTheme="minorEastAsia"/>
          <w:sz w:val="20"/>
          <w:szCs w:val="20"/>
          <w:lang w:eastAsia="zh-CN"/>
        </w:rPr>
        <w:t>S</w:t>
      </w:r>
      <w:r>
        <w:rPr>
          <w:rFonts w:asciiTheme="minorEastAsia" w:hAnsiTheme="minorEastAsia" w:hint="eastAsia"/>
          <w:sz w:val="20"/>
          <w:szCs w:val="20"/>
          <w:lang w:eastAsia="zh-CN"/>
        </w:rPr>
        <w:t>tatics表中给该图标的点击次数加一</w:t>
      </w:r>
    </w:p>
    <w:p w14:paraId="4A3CA8B9" w14:textId="77777777" w:rsidR="004A214A" w:rsidRDefault="004A214A" w:rsidP="004A214A">
      <w:pPr>
        <w:rPr>
          <w:lang w:eastAsia="zh-CN"/>
        </w:rPr>
      </w:pPr>
    </w:p>
    <w:p w14:paraId="14219A60" w14:textId="77777777" w:rsidR="004A214A" w:rsidRDefault="004A214A" w:rsidP="004A214A">
      <w:pPr>
        <w:pStyle w:val="Heading4"/>
        <w:keepLines/>
        <w:spacing w:before="0" w:after="240"/>
        <w:rPr>
          <w:b w:val="0"/>
          <w:lang w:eastAsia="zh-CN"/>
        </w:rPr>
      </w:pPr>
      <w:bookmarkStart w:id="146" w:name="_Toc497989217"/>
      <w:r w:rsidRPr="0017712D">
        <w:rPr>
          <w:rFonts w:hint="eastAsia"/>
          <w:lang w:eastAsia="zh-CN"/>
        </w:rPr>
        <w:t>新增登录、注册、找回密码、修改用户信息页（微信端，包含手机验证码验证功能）</w:t>
      </w:r>
      <w:bookmarkEnd w:id="146"/>
    </w:p>
    <w:p w14:paraId="682C0E31" w14:textId="77777777" w:rsidR="004A214A" w:rsidRPr="0033004D" w:rsidRDefault="004A214A" w:rsidP="004A214A">
      <w:pPr>
        <w:pStyle w:val="Heading5"/>
        <w:keepNext/>
        <w:keepLines/>
        <w:spacing w:before="200" w:after="240"/>
      </w:pPr>
      <w:bookmarkStart w:id="147" w:name="_Toc497989218"/>
      <w:r w:rsidRPr="0033004D">
        <w:t>Description</w:t>
      </w:r>
      <w:bookmarkEnd w:id="147"/>
      <w:r w:rsidRPr="0033004D">
        <w:t xml:space="preserve"> </w:t>
      </w:r>
    </w:p>
    <w:p w14:paraId="7D296C47" w14:textId="77777777" w:rsidR="004A214A" w:rsidRPr="00FD24E9" w:rsidRDefault="004A214A" w:rsidP="004A214A">
      <w:pPr>
        <w:ind w:left="720"/>
        <w:rPr>
          <w:rFonts w:asciiTheme="minorEastAsia" w:hAnsiTheme="minorEastAsia"/>
          <w:lang w:eastAsia="zh-CN"/>
        </w:rPr>
      </w:pPr>
      <w:r w:rsidRPr="00FD24E9">
        <w:rPr>
          <w:rFonts w:asciiTheme="minorEastAsia" w:hAnsiTheme="minorEastAsia" w:hint="eastAsia"/>
          <w:lang w:eastAsia="zh-CN"/>
        </w:rPr>
        <w:t>为MI HCP 微信版增加登录、注册、找回密码、修改个人信息功能</w:t>
      </w:r>
    </w:p>
    <w:p w14:paraId="392BD103" w14:textId="77777777" w:rsidR="004A214A" w:rsidRDefault="004A214A" w:rsidP="004A214A">
      <w:pPr>
        <w:pStyle w:val="Heading5"/>
        <w:keepNext/>
        <w:keepLines/>
        <w:spacing w:before="200" w:after="240"/>
      </w:pPr>
      <w:bookmarkStart w:id="148" w:name="_Toc497989219"/>
      <w:r w:rsidRPr="0033004D">
        <w:t xml:space="preserve">Functional </w:t>
      </w:r>
      <w:r w:rsidRPr="0033004D">
        <w:rPr>
          <w:rFonts w:hint="eastAsia"/>
        </w:rPr>
        <w:t>Design</w:t>
      </w:r>
      <w:bookmarkEnd w:id="148"/>
    </w:p>
    <w:p w14:paraId="60FE253F" w14:textId="77777777" w:rsidR="004A214A" w:rsidRDefault="004A214A" w:rsidP="004A214A">
      <w:pPr>
        <w:pStyle w:val="BulletTextHeading1Outline"/>
        <w:numPr>
          <w:ilvl w:val="0"/>
          <w:numId w:val="21"/>
        </w:numPr>
        <w:tabs>
          <w:tab w:val="left" w:pos="1480"/>
        </w:tabs>
        <w:ind w:left="1305"/>
        <w:rPr>
          <w:lang w:eastAsia="zh-CN"/>
        </w:rPr>
      </w:pPr>
      <w:r>
        <w:rPr>
          <w:rFonts w:hint="eastAsia"/>
          <w:lang w:eastAsia="zh-CN"/>
        </w:rPr>
        <w:t>登录</w:t>
      </w:r>
    </w:p>
    <w:p w14:paraId="10E7D4D4" w14:textId="77777777" w:rsidR="004A214A" w:rsidRDefault="007E7142" w:rsidP="004A214A">
      <w:pPr>
        <w:ind w:left="3600"/>
        <w:rPr>
          <w:lang w:eastAsia="zh-CN"/>
        </w:rPr>
      </w:pPr>
      <w:r w:rsidRPr="007E7142">
        <w:rPr>
          <w:noProof/>
          <w:lang w:eastAsia="zh-CN"/>
        </w:rPr>
        <w:lastRenderedPageBreak/>
        <w:drawing>
          <wp:inline distT="0" distB="0" distL="0" distR="0" wp14:anchorId="719C9679" wp14:editId="1F458D5B">
            <wp:extent cx="2326728" cy="4180840"/>
            <wp:effectExtent l="0" t="0" r="0" b="0"/>
            <wp:docPr id="50" name="Picture 50" descr="C:\Users\yueyue.a.yao\Desktop\YIGU\UI design1103\Design1107\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ueyue.a.yao\Desktop\YIGU\UI design1103\Design1107\Loginpag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2558" cy="4191316"/>
                    </a:xfrm>
                    <a:prstGeom prst="rect">
                      <a:avLst/>
                    </a:prstGeom>
                    <a:noFill/>
                    <a:ln>
                      <a:noFill/>
                    </a:ln>
                  </pic:spPr>
                </pic:pic>
              </a:graphicData>
            </a:graphic>
          </wp:inline>
        </w:drawing>
      </w:r>
    </w:p>
    <w:p w14:paraId="28DC94EB" w14:textId="77777777" w:rsidR="004A214A" w:rsidRPr="002B532D" w:rsidRDefault="004A214A" w:rsidP="004A214A">
      <w:pPr>
        <w:pStyle w:val="ListParagraph"/>
        <w:numPr>
          <w:ilvl w:val="0"/>
          <w:numId w:val="23"/>
        </w:numPr>
        <w:spacing w:after="240"/>
        <w:ind w:left="1605"/>
        <w:contextualSpacing w:val="0"/>
        <w:rPr>
          <w:rFonts w:asciiTheme="minorEastAsia" w:hAnsiTheme="minorEastAsia"/>
          <w:sz w:val="20"/>
          <w:szCs w:val="20"/>
          <w:lang w:eastAsia="zh-CN"/>
        </w:rPr>
      </w:pPr>
      <w:r w:rsidRPr="002B532D">
        <w:rPr>
          <w:rFonts w:asciiTheme="minorEastAsia" w:hAnsiTheme="minorEastAsia" w:hint="eastAsia"/>
          <w:sz w:val="20"/>
          <w:szCs w:val="20"/>
          <w:lang w:eastAsia="zh-CN"/>
        </w:rPr>
        <w:t>用户可输入注册邮箱或手机号进行登录</w:t>
      </w:r>
    </w:p>
    <w:p w14:paraId="3149D549" w14:textId="77777777" w:rsidR="004A214A" w:rsidRDefault="004A214A" w:rsidP="004A214A">
      <w:pPr>
        <w:pStyle w:val="ListParagraph"/>
        <w:numPr>
          <w:ilvl w:val="0"/>
          <w:numId w:val="23"/>
        </w:numPr>
        <w:spacing w:after="240"/>
        <w:ind w:left="1605"/>
        <w:contextualSpacing w:val="0"/>
        <w:rPr>
          <w:rFonts w:asciiTheme="minorEastAsia" w:hAnsiTheme="minorEastAsia"/>
          <w:sz w:val="20"/>
          <w:szCs w:val="20"/>
          <w:lang w:eastAsia="zh-CN"/>
        </w:rPr>
      </w:pPr>
      <w:r w:rsidRPr="002B532D">
        <w:rPr>
          <w:rFonts w:asciiTheme="minorEastAsia" w:hAnsiTheme="minorEastAsia" w:hint="eastAsia"/>
          <w:sz w:val="20"/>
          <w:szCs w:val="20"/>
          <w:lang w:eastAsia="zh-CN"/>
        </w:rPr>
        <w:lastRenderedPageBreak/>
        <w:t>用户输入账号密码，点击登录时后台将相关参数传给GRV接口，验证账号密码是否正确。若正确，MI HCP</w:t>
      </w:r>
      <w:r w:rsidRPr="002B532D">
        <w:rPr>
          <w:rFonts w:asciiTheme="minorEastAsia" w:hAnsiTheme="minorEastAsia"/>
          <w:sz w:val="20"/>
          <w:szCs w:val="20"/>
          <w:lang w:eastAsia="zh-CN"/>
        </w:rPr>
        <w:t xml:space="preserve"> </w:t>
      </w:r>
      <w:r w:rsidRPr="002B532D">
        <w:rPr>
          <w:rFonts w:asciiTheme="minorEastAsia" w:hAnsiTheme="minorEastAsia" w:hint="eastAsia"/>
          <w:sz w:val="20"/>
          <w:szCs w:val="20"/>
          <w:lang w:eastAsia="zh-CN"/>
        </w:rPr>
        <w:t>微信版用户表中是否已存在，若不存在，将从GRV得到的此用户个人信息写入本地数据库用户表，若存在，更新此用户个人信息各字段。</w:t>
      </w:r>
    </w:p>
    <w:p w14:paraId="78882A28" w14:textId="77777777" w:rsidR="00D74CFE" w:rsidRDefault="00D74CFE" w:rsidP="00D74CFE">
      <w:pPr>
        <w:pStyle w:val="ListParagraph"/>
        <w:spacing w:after="240"/>
        <w:ind w:left="1605"/>
        <w:contextualSpacing w:val="0"/>
        <w:rPr>
          <w:rFonts w:asciiTheme="minorEastAsia" w:hAnsiTheme="minorEastAsia"/>
          <w:sz w:val="20"/>
          <w:szCs w:val="20"/>
          <w:lang w:eastAsia="zh-CN"/>
        </w:rPr>
      </w:pPr>
      <w:r>
        <w:rPr>
          <w:rFonts w:asciiTheme="minorEastAsia" w:hAnsiTheme="minorEastAsia"/>
          <w:sz w:val="20"/>
          <w:szCs w:val="20"/>
          <w:lang w:eastAsia="zh-CN"/>
        </w:rPr>
        <w:t>Y</w:t>
      </w:r>
      <w:r>
        <w:rPr>
          <w:rFonts w:asciiTheme="minorEastAsia" w:hAnsiTheme="minorEastAsia" w:hint="eastAsia"/>
          <w:sz w:val="20"/>
          <w:szCs w:val="20"/>
          <w:lang w:eastAsia="zh-CN"/>
        </w:rPr>
        <w:t>iGu、HCP现有登录流程</w:t>
      </w:r>
      <w:r>
        <w:rPr>
          <w:rFonts w:asciiTheme="minorEastAsia" w:hAnsiTheme="minorEastAsia"/>
          <w:sz w:val="20"/>
          <w:szCs w:val="20"/>
          <w:lang w:eastAsia="zh-CN"/>
        </w:rPr>
        <w:t>参考</w:t>
      </w:r>
    </w:p>
    <w:p w14:paraId="1AC63C2A" w14:textId="77777777" w:rsidR="00D74CFE" w:rsidRPr="00D74CFE" w:rsidRDefault="00E063B2" w:rsidP="00D74CFE">
      <w:pPr>
        <w:pStyle w:val="ListParagraph"/>
        <w:spacing w:after="240"/>
        <w:ind w:left="1605"/>
        <w:contextualSpacing w:val="0"/>
        <w:rPr>
          <w:rFonts w:asciiTheme="minorEastAsia" w:hAnsiTheme="minorEastAsia"/>
          <w:sz w:val="20"/>
          <w:szCs w:val="20"/>
          <w:lang w:eastAsia="zh-CN"/>
        </w:rPr>
      </w:pPr>
      <w:r>
        <w:rPr>
          <w:rFonts w:asciiTheme="minorEastAsia" w:hAnsiTheme="minorEastAsia"/>
          <w:sz w:val="20"/>
          <w:szCs w:val="20"/>
          <w:lang w:eastAsia="zh-CN"/>
        </w:rPr>
        <w:object w:dxaOrig="1536" w:dyaOrig="1113" w14:anchorId="4A4C9707">
          <v:shape id="_x0000_i1026" type="#_x0000_t75" style="width:76.5pt;height:55.5pt" o:ole="">
            <v:imagedata r:id="rId18" o:title=""/>
          </v:shape>
          <o:OLEObject Type="Embed" ProgID="AcroExch.Document.11" ShapeID="_x0000_i1026" DrawAspect="Icon" ObjectID="_1572437883" r:id="rId19"/>
        </w:object>
      </w:r>
    </w:p>
    <w:p w14:paraId="41FEE602" w14:textId="77777777" w:rsidR="004A214A" w:rsidRPr="003A2523" w:rsidRDefault="004A214A" w:rsidP="004A214A">
      <w:pPr>
        <w:pStyle w:val="ListParagraph"/>
        <w:numPr>
          <w:ilvl w:val="0"/>
          <w:numId w:val="21"/>
        </w:numPr>
        <w:spacing w:after="240"/>
        <w:ind w:left="1305"/>
        <w:contextualSpacing w:val="0"/>
      </w:pPr>
      <w:r w:rsidRPr="003A2523">
        <w:rPr>
          <w:rFonts w:hint="eastAsia"/>
        </w:rPr>
        <w:t>注册页面</w:t>
      </w:r>
    </w:p>
    <w:p w14:paraId="6ACAB0E4" w14:textId="77777777" w:rsidR="004A214A" w:rsidRDefault="00D56C49" w:rsidP="00D56C49">
      <w:pPr>
        <w:pStyle w:val="BulletTextHeading1Outline"/>
        <w:numPr>
          <w:ilvl w:val="0"/>
          <w:numId w:val="0"/>
        </w:numPr>
        <w:rPr>
          <w:noProof/>
          <w:lang w:eastAsia="zh-CN"/>
        </w:rPr>
      </w:pPr>
      <w:r>
        <w:rPr>
          <w:noProof/>
          <w:lang w:eastAsia="zh-CN"/>
        </w:rPr>
        <w:lastRenderedPageBreak/>
        <w:t xml:space="preserve">      </w:t>
      </w:r>
      <w:r w:rsidR="004A214A">
        <w:rPr>
          <w:noProof/>
          <w:lang w:eastAsia="zh-CN"/>
        </w:rPr>
        <w:t xml:space="preserve">   </w:t>
      </w:r>
      <w:r w:rsidR="007179EB" w:rsidRPr="007179EB">
        <w:rPr>
          <w:noProof/>
          <w:lang w:eastAsia="zh-CN"/>
        </w:rPr>
        <w:drawing>
          <wp:inline distT="0" distB="0" distL="0" distR="0" wp14:anchorId="774ABF81" wp14:editId="09A1C183">
            <wp:extent cx="2085975" cy="3748234"/>
            <wp:effectExtent l="0" t="0" r="0" b="5080"/>
            <wp:docPr id="51" name="Picture 51" descr="C:\Users\yueyue.a.yao\Desktop\YIGU\UI design1103\Design1107\Useraggr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ueyue.a.yao\Desktop\YIGU\UI design1103\Design1107\Useraggremen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00258" cy="3773899"/>
                    </a:xfrm>
                    <a:prstGeom prst="rect">
                      <a:avLst/>
                    </a:prstGeom>
                    <a:noFill/>
                    <a:ln>
                      <a:noFill/>
                    </a:ln>
                  </pic:spPr>
                </pic:pic>
              </a:graphicData>
            </a:graphic>
          </wp:inline>
        </w:drawing>
      </w:r>
      <w:r>
        <w:rPr>
          <w:noProof/>
          <w:lang w:eastAsia="zh-CN"/>
        </w:rPr>
        <w:t xml:space="preserve">      </w:t>
      </w:r>
      <w:r w:rsidRPr="00D56C49">
        <w:rPr>
          <w:noProof/>
          <w:lang w:eastAsia="zh-CN"/>
        </w:rPr>
        <w:drawing>
          <wp:inline distT="0" distB="0" distL="0" distR="0" wp14:anchorId="1D8965A1" wp14:editId="3B0C9D51">
            <wp:extent cx="2095500" cy="3765351"/>
            <wp:effectExtent l="0" t="0" r="0" b="6985"/>
            <wp:docPr id="52" name="Picture 52" descr="C:\Users\yueyue.a.yao\Desktop\YIGU\UI design1103\Design1107\Registe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yueyue.a.yao\Desktop\YIGU\UI design1103\Design1107\Registerpag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06940" cy="3785906"/>
                    </a:xfrm>
                    <a:prstGeom prst="rect">
                      <a:avLst/>
                    </a:prstGeom>
                    <a:noFill/>
                    <a:ln>
                      <a:noFill/>
                    </a:ln>
                  </pic:spPr>
                </pic:pic>
              </a:graphicData>
            </a:graphic>
          </wp:inline>
        </w:drawing>
      </w:r>
      <w:r w:rsidRPr="00D56C49">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Pr>
          <w:noProof/>
          <w:lang w:eastAsia="zh-CN"/>
        </w:rPr>
        <w:t xml:space="preserve">    </w:t>
      </w:r>
      <w:r w:rsidRPr="00D56C49">
        <w:rPr>
          <w:noProof/>
          <w:lang w:eastAsia="zh-CN"/>
        </w:rPr>
        <w:drawing>
          <wp:inline distT="0" distB="0" distL="0" distR="0" wp14:anchorId="6DFBFF5E" wp14:editId="7780BC45">
            <wp:extent cx="2108863" cy="3789364"/>
            <wp:effectExtent l="0" t="0" r="5715" b="1905"/>
            <wp:docPr id="53" name="Picture 53" descr="C:\Users\yueyue.a.yao\Desktop\YIGU\UI design1103\Design1107\Register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yueyue.a.yao\Desktop\YIGU\UI design1103\Design1107\Registerpage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19296" cy="3808112"/>
                    </a:xfrm>
                    <a:prstGeom prst="rect">
                      <a:avLst/>
                    </a:prstGeom>
                    <a:noFill/>
                    <a:ln>
                      <a:noFill/>
                    </a:ln>
                  </pic:spPr>
                </pic:pic>
              </a:graphicData>
            </a:graphic>
          </wp:inline>
        </w:drawing>
      </w:r>
    </w:p>
    <w:p w14:paraId="7CF116AE" w14:textId="77777777" w:rsidR="004A214A" w:rsidRDefault="004A214A" w:rsidP="004A214A">
      <w:pPr>
        <w:pStyle w:val="BulletTextHeading1Outline"/>
        <w:numPr>
          <w:ilvl w:val="0"/>
          <w:numId w:val="0"/>
        </w:numPr>
        <w:ind w:left="1480"/>
        <w:rPr>
          <w:noProof/>
          <w:lang w:eastAsia="zh-CN"/>
        </w:rPr>
      </w:pPr>
    </w:p>
    <w:p w14:paraId="48001B27" w14:textId="77777777" w:rsidR="004A214A" w:rsidRPr="00A07555" w:rsidRDefault="000B2130" w:rsidP="000B2130">
      <w:pPr>
        <w:pStyle w:val="BulletTextHeading1Outline"/>
        <w:numPr>
          <w:ilvl w:val="0"/>
          <w:numId w:val="0"/>
        </w:numPr>
        <w:tabs>
          <w:tab w:val="left" w:pos="1480"/>
        </w:tabs>
        <w:ind w:left="1480"/>
        <w:rPr>
          <w:sz w:val="20"/>
          <w:szCs w:val="20"/>
          <w:lang w:eastAsia="zh-CN"/>
        </w:rPr>
      </w:pPr>
      <w:r>
        <w:rPr>
          <w:rFonts w:hint="eastAsia"/>
          <w:sz w:val="20"/>
          <w:szCs w:val="20"/>
          <w:lang w:eastAsia="zh-CN"/>
        </w:rPr>
        <w:t>*</w:t>
      </w:r>
      <w:r w:rsidR="004A214A" w:rsidRPr="00A07555">
        <w:rPr>
          <w:rFonts w:hint="eastAsia"/>
          <w:sz w:val="20"/>
          <w:szCs w:val="20"/>
          <w:lang w:eastAsia="zh-CN"/>
        </w:rPr>
        <w:t>在注册流程中，需手机验证码验证成功才可注册账号，职称为必填项，点击职称可跳转至选择职称页面。</w:t>
      </w:r>
    </w:p>
    <w:p w14:paraId="471E9071" w14:textId="77777777" w:rsidR="004A214A" w:rsidRDefault="004A214A" w:rsidP="004A214A">
      <w:pPr>
        <w:pStyle w:val="BulletTextHeading1Outline"/>
        <w:numPr>
          <w:ilvl w:val="0"/>
          <w:numId w:val="21"/>
        </w:numPr>
        <w:tabs>
          <w:tab w:val="left" w:pos="1245"/>
        </w:tabs>
        <w:ind w:left="1305"/>
        <w:rPr>
          <w:lang w:eastAsia="zh-CN"/>
        </w:rPr>
      </w:pPr>
      <w:r>
        <w:rPr>
          <w:rFonts w:hint="eastAsia"/>
          <w:lang w:eastAsia="zh-CN"/>
        </w:rPr>
        <w:t>使用手机找回密码</w:t>
      </w:r>
    </w:p>
    <w:p w14:paraId="7A9820C1" w14:textId="77777777" w:rsidR="004A214A" w:rsidRDefault="004A214A" w:rsidP="004A214A">
      <w:pPr>
        <w:pStyle w:val="BulletTextHeading1Outline"/>
        <w:numPr>
          <w:ilvl w:val="0"/>
          <w:numId w:val="0"/>
        </w:numPr>
        <w:ind w:left="1305"/>
        <w:rPr>
          <w:lang w:eastAsia="zh-CN"/>
        </w:rPr>
      </w:pPr>
    </w:p>
    <w:p w14:paraId="392D86EC" w14:textId="77777777" w:rsidR="004A214A" w:rsidRDefault="004A214A" w:rsidP="004A214A">
      <w:pPr>
        <w:pStyle w:val="BulletTextHeading1Outline"/>
        <w:numPr>
          <w:ilvl w:val="0"/>
          <w:numId w:val="0"/>
        </w:numPr>
        <w:ind w:left="1305"/>
        <w:rPr>
          <w:lang w:eastAsia="zh-CN"/>
        </w:rPr>
      </w:pPr>
      <w:r>
        <w:rPr>
          <w:rFonts w:hint="eastAsia"/>
          <w:lang w:eastAsia="zh-CN"/>
        </w:rPr>
        <w:lastRenderedPageBreak/>
        <w:t xml:space="preserve">                       </w:t>
      </w:r>
      <w:r w:rsidR="00074096">
        <w:rPr>
          <w:lang w:eastAsia="zh-CN"/>
        </w:rPr>
        <w:t xml:space="preserve">       </w:t>
      </w:r>
      <w:r>
        <w:rPr>
          <w:rFonts w:hint="eastAsia"/>
          <w:lang w:eastAsia="zh-CN"/>
        </w:rPr>
        <w:t xml:space="preserve"> </w:t>
      </w:r>
      <w:r w:rsidR="00074096" w:rsidRPr="00074096">
        <w:rPr>
          <w:noProof/>
          <w:lang w:eastAsia="zh-CN"/>
        </w:rPr>
        <w:drawing>
          <wp:inline distT="0" distB="0" distL="0" distR="0" wp14:anchorId="20C39E7A" wp14:editId="0BA36818">
            <wp:extent cx="1990725" cy="3577084"/>
            <wp:effectExtent l="0" t="0" r="0" b="4445"/>
            <wp:docPr id="54" name="Picture 54" descr="C:\Users\yueyue.a.yao\Desktop\YIGU\UI design1103\Design1107\Resetpsd-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yueyue.a.yao\Desktop\YIGU\UI design1103\Design1107\Resetpsd-mobil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95717" cy="3586053"/>
                    </a:xfrm>
                    <a:prstGeom prst="rect">
                      <a:avLst/>
                    </a:prstGeom>
                    <a:noFill/>
                    <a:ln>
                      <a:noFill/>
                    </a:ln>
                  </pic:spPr>
                </pic:pic>
              </a:graphicData>
            </a:graphic>
          </wp:inline>
        </w:drawing>
      </w:r>
    </w:p>
    <w:p w14:paraId="229DDA7C" w14:textId="77777777" w:rsidR="004A214A" w:rsidRDefault="004A214A" w:rsidP="004A214A">
      <w:pPr>
        <w:pStyle w:val="BulletTextHeading1Outline"/>
        <w:numPr>
          <w:ilvl w:val="0"/>
          <w:numId w:val="0"/>
        </w:numPr>
        <w:ind w:left="1305"/>
        <w:rPr>
          <w:color w:val="FF0000"/>
          <w:sz w:val="22"/>
          <w:szCs w:val="22"/>
          <w:lang w:eastAsia="zh-CN"/>
        </w:rPr>
      </w:pPr>
    </w:p>
    <w:p w14:paraId="1CD39D38" w14:textId="4FB7C787" w:rsidR="004A214A" w:rsidRPr="00A07555" w:rsidRDefault="004A214A" w:rsidP="004A214A">
      <w:pPr>
        <w:pStyle w:val="ListParagraph"/>
        <w:numPr>
          <w:ilvl w:val="0"/>
          <w:numId w:val="23"/>
        </w:numPr>
        <w:spacing w:after="240"/>
        <w:ind w:left="1026"/>
        <w:contextualSpacing w:val="0"/>
        <w:rPr>
          <w:rFonts w:asciiTheme="minorEastAsia" w:hAnsiTheme="minorEastAsia"/>
          <w:sz w:val="20"/>
          <w:szCs w:val="20"/>
          <w:lang w:eastAsia="zh-CN"/>
        </w:rPr>
      </w:pPr>
      <w:r w:rsidRPr="00A07555">
        <w:rPr>
          <w:rFonts w:asciiTheme="minorEastAsia" w:hAnsiTheme="minorEastAsia" w:hint="eastAsia"/>
          <w:sz w:val="20"/>
          <w:szCs w:val="20"/>
          <w:lang w:eastAsia="zh-CN"/>
        </w:rPr>
        <w:t>点击发送验证码后，获取验证码</w:t>
      </w:r>
      <w:ins w:id="149" w:author="Yueyue Yao" w:date="2017-11-14T16:08:00Z">
        <w:r w:rsidR="006A0770">
          <w:rPr>
            <w:rFonts w:asciiTheme="minorEastAsia" w:hAnsiTheme="minorEastAsia" w:hint="eastAsia"/>
            <w:sz w:val="20"/>
            <w:szCs w:val="20"/>
            <w:lang w:eastAsia="zh-CN"/>
          </w:rPr>
          <w:t>按钮将变灰6</w:t>
        </w:r>
      </w:ins>
      <w:del w:id="150" w:author="Yueyue Yao" w:date="2017-11-14T16:08:00Z">
        <w:r w:rsidRPr="00A07555" w:rsidDel="006A0770">
          <w:rPr>
            <w:rFonts w:asciiTheme="minorEastAsia" w:hAnsiTheme="minorEastAsia" w:hint="eastAsia"/>
            <w:sz w:val="20"/>
            <w:szCs w:val="20"/>
            <w:lang w:eastAsia="zh-CN"/>
          </w:rPr>
          <w:delText>按钮</w:delText>
        </w:r>
      </w:del>
      <w:del w:id="151" w:author="Yueyue Yao" w:date="2017-11-14T16:07:00Z">
        <w:r w:rsidRPr="00A07555" w:rsidDel="006A0770">
          <w:rPr>
            <w:rFonts w:asciiTheme="minorEastAsia" w:hAnsiTheme="minorEastAsia" w:hint="eastAsia"/>
            <w:sz w:val="20"/>
            <w:szCs w:val="20"/>
            <w:lang w:eastAsia="zh-CN"/>
          </w:rPr>
          <w:delText>将被</w:delText>
        </w:r>
        <w:commentRangeStart w:id="152"/>
        <w:r w:rsidRPr="00A07555" w:rsidDel="006A0770">
          <w:rPr>
            <w:rFonts w:asciiTheme="minorEastAsia" w:hAnsiTheme="minorEastAsia" w:hint="eastAsia"/>
            <w:sz w:val="20"/>
            <w:szCs w:val="20"/>
            <w:lang w:eastAsia="zh-CN"/>
          </w:rPr>
          <w:delText>隐藏</w:delText>
        </w:r>
        <w:commentRangeEnd w:id="152"/>
        <w:r w:rsidR="00EA7955" w:rsidDel="006A0770">
          <w:rPr>
            <w:rStyle w:val="CommentReference"/>
          </w:rPr>
          <w:commentReference w:id="152"/>
        </w:r>
        <w:r w:rsidRPr="00A07555" w:rsidDel="006A0770">
          <w:rPr>
            <w:rFonts w:asciiTheme="minorEastAsia" w:hAnsiTheme="minorEastAsia" w:hint="eastAsia"/>
            <w:sz w:val="20"/>
            <w:szCs w:val="20"/>
            <w:lang w:eastAsia="zh-CN"/>
          </w:rPr>
          <w:delText>6</w:delText>
        </w:r>
      </w:del>
      <w:r w:rsidRPr="00A07555">
        <w:rPr>
          <w:rFonts w:asciiTheme="minorEastAsia" w:hAnsiTheme="minorEastAsia" w:hint="eastAsia"/>
          <w:sz w:val="20"/>
          <w:szCs w:val="20"/>
          <w:lang w:eastAsia="zh-CN"/>
        </w:rPr>
        <w:t>0</w:t>
      </w:r>
      <w:r w:rsidRPr="00A07555">
        <w:rPr>
          <w:rFonts w:asciiTheme="minorEastAsia" w:hAnsiTheme="minorEastAsia"/>
          <w:sz w:val="20"/>
          <w:szCs w:val="20"/>
          <w:lang w:eastAsia="zh-CN"/>
        </w:rPr>
        <w:t>S</w:t>
      </w:r>
      <w:r w:rsidRPr="00A07555">
        <w:rPr>
          <w:rFonts w:asciiTheme="minorEastAsia" w:hAnsiTheme="minorEastAsia" w:hint="eastAsia"/>
          <w:sz w:val="20"/>
          <w:szCs w:val="20"/>
          <w:lang w:eastAsia="zh-CN"/>
        </w:rPr>
        <w:t>后再</w:t>
      </w:r>
      <w:del w:id="153" w:author="Yueyue Yao" w:date="2017-11-14T16:08:00Z">
        <w:r w:rsidRPr="00A07555" w:rsidDel="00365CD8">
          <w:rPr>
            <w:rFonts w:asciiTheme="minorEastAsia" w:hAnsiTheme="minorEastAsia" w:hint="eastAsia"/>
            <w:sz w:val="20"/>
            <w:szCs w:val="20"/>
            <w:lang w:eastAsia="zh-CN"/>
          </w:rPr>
          <w:delText>显示</w:delText>
        </w:r>
      </w:del>
      <w:ins w:id="154" w:author="Yueyue Yao" w:date="2017-11-14T16:08:00Z">
        <w:r w:rsidR="00365CD8">
          <w:rPr>
            <w:rFonts w:asciiTheme="minorEastAsia" w:hAnsiTheme="minorEastAsia" w:hint="eastAsia"/>
            <w:sz w:val="20"/>
            <w:szCs w:val="20"/>
            <w:lang w:eastAsia="zh-CN"/>
          </w:rPr>
          <w:t>恢复正常颜色</w:t>
        </w:r>
      </w:ins>
      <w:r w:rsidRPr="00A07555">
        <w:rPr>
          <w:rFonts w:asciiTheme="minorEastAsia" w:hAnsiTheme="minorEastAsia" w:hint="eastAsia"/>
          <w:sz w:val="20"/>
          <w:szCs w:val="20"/>
          <w:lang w:eastAsia="zh-CN"/>
        </w:rPr>
        <w:t>，页面出现60</w:t>
      </w:r>
      <w:r w:rsidRPr="00A07555">
        <w:rPr>
          <w:rFonts w:asciiTheme="minorEastAsia" w:hAnsiTheme="minorEastAsia"/>
          <w:sz w:val="20"/>
          <w:szCs w:val="20"/>
          <w:lang w:eastAsia="zh-CN"/>
        </w:rPr>
        <w:t>S</w:t>
      </w:r>
      <w:r w:rsidRPr="00A07555">
        <w:rPr>
          <w:rFonts w:asciiTheme="minorEastAsia" w:hAnsiTheme="minorEastAsia" w:hint="eastAsia"/>
          <w:sz w:val="20"/>
          <w:szCs w:val="20"/>
          <w:lang w:eastAsia="zh-CN"/>
        </w:rPr>
        <w:t>倒计时。</w:t>
      </w:r>
    </w:p>
    <w:p w14:paraId="7D431C78" w14:textId="77777777" w:rsidR="004A214A" w:rsidRPr="00A07555" w:rsidRDefault="004A214A" w:rsidP="004A214A">
      <w:pPr>
        <w:pStyle w:val="ListParagraph"/>
        <w:numPr>
          <w:ilvl w:val="0"/>
          <w:numId w:val="23"/>
        </w:numPr>
        <w:spacing w:after="240"/>
        <w:ind w:left="1026"/>
        <w:contextualSpacing w:val="0"/>
        <w:rPr>
          <w:rFonts w:asciiTheme="minorEastAsia" w:hAnsiTheme="minorEastAsia"/>
          <w:sz w:val="20"/>
          <w:szCs w:val="20"/>
          <w:lang w:eastAsia="zh-CN"/>
        </w:rPr>
      </w:pPr>
      <w:r w:rsidRPr="00A07555">
        <w:rPr>
          <w:rFonts w:asciiTheme="minorEastAsia" w:hAnsiTheme="minorEastAsia" w:hint="eastAsia"/>
          <w:sz w:val="20"/>
          <w:szCs w:val="20"/>
          <w:lang w:eastAsia="zh-CN"/>
        </w:rPr>
        <w:t>同一手机号码在同一终端15分钟内接收五次验证码后4小时内不允许在此终端给此手机号码发送验证码。</w:t>
      </w:r>
    </w:p>
    <w:p w14:paraId="12A83177" w14:textId="77777777" w:rsidR="004A214A" w:rsidRPr="00A07555" w:rsidRDefault="004A214A" w:rsidP="004A214A">
      <w:pPr>
        <w:pStyle w:val="ListParagraph"/>
        <w:numPr>
          <w:ilvl w:val="0"/>
          <w:numId w:val="23"/>
        </w:numPr>
        <w:spacing w:after="240"/>
        <w:ind w:left="1026"/>
        <w:contextualSpacing w:val="0"/>
        <w:rPr>
          <w:rFonts w:asciiTheme="minorEastAsia" w:hAnsiTheme="minorEastAsia"/>
          <w:sz w:val="20"/>
          <w:szCs w:val="20"/>
          <w:lang w:eastAsia="zh-CN"/>
        </w:rPr>
      </w:pPr>
      <w:r w:rsidRPr="00A07555">
        <w:rPr>
          <w:rFonts w:asciiTheme="minorEastAsia" w:hAnsiTheme="minorEastAsia" w:hint="eastAsia"/>
          <w:sz w:val="20"/>
          <w:szCs w:val="20"/>
          <w:lang w:eastAsia="zh-CN"/>
        </w:rPr>
        <w:t>同一手机号码只有最新且发送时间未超过15分钟的验证码有效。</w:t>
      </w:r>
    </w:p>
    <w:p w14:paraId="597E5E19" w14:textId="77777777" w:rsidR="004A214A" w:rsidRPr="00A07555" w:rsidRDefault="004A214A" w:rsidP="004A214A">
      <w:pPr>
        <w:pStyle w:val="ListParagraph"/>
        <w:numPr>
          <w:ilvl w:val="0"/>
          <w:numId w:val="23"/>
        </w:numPr>
        <w:spacing w:after="240"/>
        <w:ind w:left="1026"/>
        <w:contextualSpacing w:val="0"/>
        <w:rPr>
          <w:rFonts w:asciiTheme="minorEastAsia" w:hAnsiTheme="minorEastAsia"/>
          <w:sz w:val="20"/>
          <w:szCs w:val="20"/>
          <w:lang w:eastAsia="zh-CN"/>
        </w:rPr>
      </w:pPr>
      <w:r w:rsidRPr="00A07555">
        <w:rPr>
          <w:rFonts w:asciiTheme="minorEastAsia" w:hAnsiTheme="minorEastAsia" w:hint="eastAsia"/>
          <w:sz w:val="20"/>
          <w:szCs w:val="20"/>
          <w:lang w:eastAsia="zh-CN"/>
        </w:rPr>
        <w:lastRenderedPageBreak/>
        <w:t>此步骤必须通过手机验证码验证才可修改密码。</w:t>
      </w:r>
    </w:p>
    <w:p w14:paraId="5FECC3F1" w14:textId="77777777" w:rsidR="00D74CFE" w:rsidRDefault="00D74CFE" w:rsidP="00D74CFE">
      <w:pPr>
        <w:pStyle w:val="ListParagraph"/>
        <w:spacing w:after="240"/>
        <w:ind w:firstLine="405"/>
        <w:contextualSpacing w:val="0"/>
        <w:rPr>
          <w:rFonts w:asciiTheme="minorEastAsia" w:hAnsiTheme="minorEastAsia"/>
          <w:sz w:val="20"/>
          <w:szCs w:val="20"/>
          <w:lang w:eastAsia="zh-CN"/>
        </w:rPr>
      </w:pPr>
      <w:r>
        <w:rPr>
          <w:rFonts w:asciiTheme="minorEastAsia" w:hAnsiTheme="minorEastAsia"/>
          <w:sz w:val="20"/>
          <w:szCs w:val="20"/>
          <w:lang w:eastAsia="zh-CN"/>
        </w:rPr>
        <w:t>Y</w:t>
      </w:r>
      <w:r>
        <w:rPr>
          <w:rFonts w:asciiTheme="minorEastAsia" w:hAnsiTheme="minorEastAsia" w:hint="eastAsia"/>
          <w:sz w:val="20"/>
          <w:szCs w:val="20"/>
          <w:lang w:eastAsia="zh-CN"/>
        </w:rPr>
        <w:t>iGu、HCP现有注册流程</w:t>
      </w:r>
      <w:r>
        <w:rPr>
          <w:rFonts w:asciiTheme="minorEastAsia" w:hAnsiTheme="minorEastAsia"/>
          <w:sz w:val="20"/>
          <w:szCs w:val="20"/>
          <w:lang w:eastAsia="zh-CN"/>
        </w:rPr>
        <w:t>参考</w:t>
      </w:r>
    </w:p>
    <w:p w14:paraId="1925CCBE" w14:textId="77777777" w:rsidR="00D74CFE" w:rsidRPr="00D74CFE" w:rsidRDefault="00EA7955" w:rsidP="00D74CFE">
      <w:pPr>
        <w:pStyle w:val="ListParagraph"/>
        <w:spacing w:after="240"/>
        <w:ind w:firstLine="405"/>
        <w:contextualSpacing w:val="0"/>
        <w:rPr>
          <w:rFonts w:asciiTheme="minorEastAsia" w:hAnsiTheme="minorEastAsia"/>
          <w:sz w:val="20"/>
          <w:szCs w:val="20"/>
          <w:lang w:eastAsia="zh-CN"/>
        </w:rPr>
      </w:pPr>
      <w:r>
        <w:rPr>
          <w:rFonts w:asciiTheme="minorEastAsia" w:hAnsiTheme="minorEastAsia"/>
          <w:sz w:val="20"/>
          <w:szCs w:val="20"/>
          <w:lang w:eastAsia="zh-CN"/>
        </w:rPr>
        <w:object w:dxaOrig="1121" w:dyaOrig="814" w14:anchorId="16DD15EC">
          <v:shape id="_x0000_i1027" type="#_x0000_t75" style="width:55.5pt;height:40.5pt" o:ole="">
            <v:imagedata r:id="rId26" o:title=""/>
          </v:shape>
          <o:OLEObject Type="Embed" ProgID="AcroExch.Document.11" ShapeID="_x0000_i1027" DrawAspect="Icon" ObjectID="_1572437884" r:id="rId27"/>
        </w:object>
      </w:r>
    </w:p>
    <w:p w14:paraId="5A2C66D8" w14:textId="77777777" w:rsidR="004A214A" w:rsidRPr="005467C1" w:rsidRDefault="004A214A" w:rsidP="004A214A">
      <w:pPr>
        <w:pStyle w:val="BulletTextHeading1Outline"/>
        <w:numPr>
          <w:ilvl w:val="0"/>
          <w:numId w:val="0"/>
        </w:numPr>
        <w:ind w:left="1305"/>
        <w:rPr>
          <w:color w:val="FF0000"/>
          <w:lang w:eastAsia="zh-CN"/>
        </w:rPr>
      </w:pPr>
    </w:p>
    <w:p w14:paraId="747253CB" w14:textId="77777777" w:rsidR="004A214A" w:rsidRDefault="004A214A" w:rsidP="004A214A">
      <w:pPr>
        <w:pStyle w:val="BulletTextHeading1Outline"/>
        <w:numPr>
          <w:ilvl w:val="0"/>
          <w:numId w:val="21"/>
        </w:numPr>
        <w:tabs>
          <w:tab w:val="left" w:pos="1245"/>
        </w:tabs>
        <w:ind w:left="1305"/>
        <w:rPr>
          <w:lang w:eastAsia="zh-CN"/>
        </w:rPr>
      </w:pPr>
      <w:r>
        <w:rPr>
          <w:rFonts w:hint="eastAsia"/>
          <w:lang w:eastAsia="zh-CN"/>
        </w:rPr>
        <w:t>使用邮箱找回密码</w:t>
      </w:r>
    </w:p>
    <w:p w14:paraId="61057F17" w14:textId="77777777" w:rsidR="004A214A" w:rsidRDefault="004A214A" w:rsidP="004A214A">
      <w:pPr>
        <w:pStyle w:val="BulletTextHeading1Outline"/>
        <w:numPr>
          <w:ilvl w:val="0"/>
          <w:numId w:val="0"/>
        </w:numPr>
        <w:tabs>
          <w:tab w:val="left" w:pos="1245"/>
        </w:tabs>
        <w:ind w:left="1305"/>
        <w:rPr>
          <w:lang w:eastAsia="zh-CN"/>
        </w:rPr>
      </w:pPr>
      <w:r>
        <w:rPr>
          <w:rFonts w:hint="eastAsia"/>
          <w:lang w:eastAsia="zh-CN"/>
        </w:rPr>
        <w:lastRenderedPageBreak/>
        <w:t xml:space="preserve">                       </w:t>
      </w:r>
      <w:r w:rsidR="009B53DF" w:rsidRPr="009B53DF">
        <w:rPr>
          <w:noProof/>
          <w:lang w:eastAsia="zh-CN"/>
        </w:rPr>
        <w:drawing>
          <wp:inline distT="0" distB="0" distL="0" distR="0" wp14:anchorId="3A9EB0DD" wp14:editId="74F3D59D">
            <wp:extent cx="2447925" cy="4398614"/>
            <wp:effectExtent l="0" t="0" r="0" b="2540"/>
            <wp:docPr id="55" name="Picture 55" descr="C:\Users\yueyue.a.yao\Desktop\YIGU\UI design1103\Design1107\Resetpsd-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yueyue.a.yao\Desktop\YIGU\UI design1103\Design1107\Resetpsd-emai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61166" cy="4422407"/>
                    </a:xfrm>
                    <a:prstGeom prst="rect">
                      <a:avLst/>
                    </a:prstGeom>
                    <a:noFill/>
                    <a:ln>
                      <a:noFill/>
                    </a:ln>
                  </pic:spPr>
                </pic:pic>
              </a:graphicData>
            </a:graphic>
          </wp:inline>
        </w:drawing>
      </w:r>
    </w:p>
    <w:p w14:paraId="2AE9885F" w14:textId="77777777" w:rsidR="004A214A" w:rsidRDefault="004A214A" w:rsidP="004A214A">
      <w:pPr>
        <w:pStyle w:val="BulletTextHeading1Outline"/>
        <w:numPr>
          <w:ilvl w:val="0"/>
          <w:numId w:val="0"/>
        </w:numPr>
        <w:ind w:left="1305"/>
        <w:rPr>
          <w:lang w:eastAsia="zh-CN"/>
        </w:rPr>
      </w:pPr>
    </w:p>
    <w:p w14:paraId="5C217762" w14:textId="77777777" w:rsidR="004A214A" w:rsidRDefault="004A214A" w:rsidP="004A214A">
      <w:pPr>
        <w:pStyle w:val="BulletTextHeading1Outline"/>
        <w:numPr>
          <w:ilvl w:val="0"/>
          <w:numId w:val="21"/>
        </w:numPr>
        <w:tabs>
          <w:tab w:val="left" w:pos="1480"/>
        </w:tabs>
        <w:ind w:left="1305"/>
        <w:rPr>
          <w:lang w:eastAsia="zh-CN"/>
        </w:rPr>
      </w:pPr>
      <w:r>
        <w:rPr>
          <w:rFonts w:hint="eastAsia"/>
          <w:lang w:eastAsia="zh-CN"/>
        </w:rPr>
        <w:lastRenderedPageBreak/>
        <w:t>修改个人信息</w:t>
      </w:r>
    </w:p>
    <w:p w14:paraId="0AEDC066" w14:textId="77777777" w:rsidR="006336CC" w:rsidRDefault="006336CC" w:rsidP="006336CC">
      <w:pPr>
        <w:pStyle w:val="BulletTextHeading1Outline"/>
        <w:numPr>
          <w:ilvl w:val="0"/>
          <w:numId w:val="0"/>
        </w:numPr>
        <w:tabs>
          <w:tab w:val="left" w:pos="1480"/>
        </w:tabs>
        <w:ind w:left="1305"/>
        <w:rPr>
          <w:lang w:eastAsia="zh-CN"/>
        </w:rPr>
      </w:pPr>
      <w:r>
        <w:rPr>
          <w:rFonts w:hint="eastAsia"/>
          <w:lang w:eastAsia="zh-CN"/>
        </w:rPr>
        <w:t xml:space="preserve"> </w:t>
      </w:r>
      <w:r>
        <w:rPr>
          <w:lang w:eastAsia="zh-CN"/>
        </w:rPr>
        <w:t xml:space="preserve">                     </w:t>
      </w:r>
      <w:r w:rsidR="00172FD1">
        <w:rPr>
          <w:lang w:eastAsia="zh-CN"/>
        </w:rPr>
        <w:t xml:space="preserve">       </w:t>
      </w:r>
      <w:r>
        <w:rPr>
          <w:lang w:eastAsia="zh-CN"/>
        </w:rPr>
        <w:t xml:space="preserve">   </w:t>
      </w:r>
      <w:r w:rsidR="00172FD1" w:rsidRPr="00172FD1">
        <w:rPr>
          <w:noProof/>
          <w:lang w:eastAsia="zh-CN"/>
        </w:rPr>
        <w:drawing>
          <wp:inline distT="0" distB="0" distL="0" distR="0" wp14:anchorId="4956E53D" wp14:editId="25A54315">
            <wp:extent cx="1832284" cy="4008120"/>
            <wp:effectExtent l="0" t="0" r="0" b="0"/>
            <wp:docPr id="56" name="Picture 56" descr="C:\Users\yueyue.a.yao\Desktop\YIGU\UI design1103\Design1107\Personal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yueyue.a.yao\Desktop\YIGU\UI design1103\Design1107\Personalinform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36833" cy="4018070"/>
                    </a:xfrm>
                    <a:prstGeom prst="rect">
                      <a:avLst/>
                    </a:prstGeom>
                    <a:noFill/>
                    <a:ln>
                      <a:noFill/>
                    </a:ln>
                  </pic:spPr>
                </pic:pic>
              </a:graphicData>
            </a:graphic>
          </wp:inline>
        </w:drawing>
      </w:r>
    </w:p>
    <w:p w14:paraId="5DFABBB4" w14:textId="77777777" w:rsidR="004A214A" w:rsidRPr="00111BC1" w:rsidRDefault="004A214A" w:rsidP="004A214A">
      <w:pPr>
        <w:pStyle w:val="BulletTextHeading1Outline"/>
        <w:numPr>
          <w:ilvl w:val="3"/>
          <w:numId w:val="21"/>
        </w:numPr>
        <w:tabs>
          <w:tab w:val="left" w:pos="1245"/>
        </w:tabs>
        <w:rPr>
          <w:sz w:val="20"/>
          <w:szCs w:val="20"/>
          <w:lang w:eastAsia="zh-CN"/>
        </w:rPr>
      </w:pPr>
      <w:r w:rsidRPr="00111BC1">
        <w:rPr>
          <w:rFonts w:hint="eastAsia"/>
          <w:sz w:val="20"/>
          <w:szCs w:val="20"/>
          <w:lang w:eastAsia="zh-CN"/>
        </w:rPr>
        <w:t>若更改字段包含手机号码，则必须通过手机验证码验证步骤方可进行修改。</w:t>
      </w:r>
    </w:p>
    <w:p w14:paraId="76FFE07F" w14:textId="77777777" w:rsidR="004A214A" w:rsidRDefault="004A214A" w:rsidP="004A214A">
      <w:pPr>
        <w:pStyle w:val="BulletTextHeading1Outline"/>
        <w:numPr>
          <w:ilvl w:val="0"/>
          <w:numId w:val="0"/>
        </w:numPr>
        <w:ind w:left="1305"/>
        <w:rPr>
          <w:lang w:eastAsia="zh-CN"/>
        </w:rPr>
      </w:pPr>
    </w:p>
    <w:p w14:paraId="51546EDB" w14:textId="77777777" w:rsidR="004A214A" w:rsidRDefault="004A214A" w:rsidP="004A214A">
      <w:pPr>
        <w:pStyle w:val="Heading4"/>
        <w:keepLines/>
        <w:spacing w:before="0" w:after="240"/>
        <w:rPr>
          <w:b w:val="0"/>
          <w:lang w:eastAsia="zh-CN"/>
        </w:rPr>
      </w:pPr>
      <w:bookmarkStart w:id="155" w:name="_Toc497989220"/>
      <w:r w:rsidRPr="00C33F16">
        <w:rPr>
          <w:rFonts w:hint="eastAsia"/>
          <w:lang w:eastAsia="zh-CN"/>
        </w:rPr>
        <w:lastRenderedPageBreak/>
        <w:t>新增万方数据的查询和详情页（微信端）</w:t>
      </w:r>
      <w:bookmarkEnd w:id="155"/>
    </w:p>
    <w:p w14:paraId="2F2DB82D" w14:textId="77777777" w:rsidR="004A214A" w:rsidRPr="0033004D" w:rsidRDefault="004A214A" w:rsidP="004A214A">
      <w:pPr>
        <w:pStyle w:val="Heading5"/>
        <w:keepNext/>
        <w:keepLines/>
        <w:spacing w:before="200" w:after="240"/>
      </w:pPr>
      <w:bookmarkStart w:id="156" w:name="_Toc497989221"/>
      <w:r w:rsidRPr="0033004D">
        <w:t>Description</w:t>
      </w:r>
      <w:bookmarkEnd w:id="156"/>
      <w:r w:rsidRPr="0033004D">
        <w:t xml:space="preserve"> </w:t>
      </w:r>
    </w:p>
    <w:p w14:paraId="07FF706A" w14:textId="77777777" w:rsidR="004A214A" w:rsidRPr="009F1D7D" w:rsidRDefault="004A214A" w:rsidP="004A214A">
      <w:pPr>
        <w:ind w:left="720"/>
        <w:rPr>
          <w:rFonts w:asciiTheme="minorEastAsia" w:hAnsiTheme="minorEastAsia"/>
          <w:lang w:eastAsia="zh-CN"/>
        </w:rPr>
      </w:pPr>
      <w:r w:rsidRPr="009F1D7D">
        <w:rPr>
          <w:rFonts w:asciiTheme="minorEastAsia" w:hAnsiTheme="minorEastAsia" w:hint="eastAsia"/>
          <w:lang w:eastAsia="zh-CN"/>
        </w:rPr>
        <w:t>为MI HCP 微信版增加查询万方数据，呈现查询结果，查看单条搜索结果详情功能。</w:t>
      </w:r>
    </w:p>
    <w:p w14:paraId="6D8852B8" w14:textId="77777777" w:rsidR="004A214A" w:rsidRDefault="004A214A" w:rsidP="004A214A">
      <w:pPr>
        <w:pStyle w:val="Heading5"/>
        <w:keepNext/>
        <w:keepLines/>
        <w:spacing w:before="200" w:after="240"/>
      </w:pPr>
      <w:bookmarkStart w:id="157" w:name="_Toc497989222"/>
      <w:r w:rsidRPr="0033004D">
        <w:t xml:space="preserve">Functional </w:t>
      </w:r>
      <w:r w:rsidRPr="0033004D">
        <w:rPr>
          <w:rFonts w:hint="eastAsia"/>
        </w:rPr>
        <w:t>Design</w:t>
      </w:r>
      <w:bookmarkEnd w:id="157"/>
    </w:p>
    <w:p w14:paraId="21DA503C" w14:textId="77777777" w:rsidR="004A214A" w:rsidRDefault="004A214A" w:rsidP="004A214A">
      <w:pPr>
        <w:pStyle w:val="BulletTextHeading1Outline"/>
        <w:numPr>
          <w:ilvl w:val="0"/>
          <w:numId w:val="21"/>
        </w:numPr>
        <w:tabs>
          <w:tab w:val="left" w:pos="1480"/>
        </w:tabs>
        <w:ind w:left="1305"/>
        <w:rPr>
          <w:lang w:eastAsia="zh-CN"/>
        </w:rPr>
      </w:pPr>
      <w:r>
        <w:rPr>
          <w:rFonts w:hint="eastAsia"/>
          <w:lang w:eastAsia="zh-CN"/>
        </w:rPr>
        <w:t>查询万方数据，呈现查询结果</w:t>
      </w:r>
    </w:p>
    <w:p w14:paraId="4F44DD25" w14:textId="77777777" w:rsidR="004A214A" w:rsidRDefault="004A214A" w:rsidP="004A214A">
      <w:pPr>
        <w:rPr>
          <w:noProof/>
          <w:lang w:eastAsia="zh-CN"/>
        </w:rPr>
      </w:pPr>
      <w:r>
        <w:rPr>
          <w:lang w:eastAsia="zh-CN"/>
        </w:rPr>
        <w:lastRenderedPageBreak/>
        <w:t xml:space="preserve">               </w:t>
      </w:r>
      <w:r w:rsidR="00424D40">
        <w:rPr>
          <w:noProof/>
          <w:lang w:eastAsia="zh-CN"/>
        </w:rPr>
        <w:t xml:space="preserve">    </w:t>
      </w:r>
      <w:r>
        <w:rPr>
          <w:noProof/>
          <w:lang w:eastAsia="zh-CN"/>
        </w:rPr>
        <w:t xml:space="preserve"> </w:t>
      </w:r>
      <w:r w:rsidR="00766248" w:rsidRPr="00766248">
        <w:rPr>
          <w:noProof/>
          <w:lang w:eastAsia="zh-CN"/>
        </w:rPr>
        <w:drawing>
          <wp:inline distT="0" distB="0" distL="0" distR="0" wp14:anchorId="500B4203" wp14:editId="5AF04E92">
            <wp:extent cx="2252517" cy="4047490"/>
            <wp:effectExtent l="0" t="0" r="0" b="0"/>
            <wp:docPr id="63" name="Picture 63" descr="C:\Users\yueyue.a.yao\Desktop\YIGU\UI design1103\Design1107\wanFang-HCPWe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yueyue.a.yao\Desktop\YIGU\UI design1103\Design1107\wanFang-HCPWeCha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9556" cy="4060137"/>
                    </a:xfrm>
                    <a:prstGeom prst="rect">
                      <a:avLst/>
                    </a:prstGeom>
                    <a:noFill/>
                    <a:ln>
                      <a:noFill/>
                    </a:ln>
                  </pic:spPr>
                </pic:pic>
              </a:graphicData>
            </a:graphic>
          </wp:inline>
        </w:drawing>
      </w:r>
      <w:r w:rsidR="00424D40" w:rsidRPr="00424D40">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424D40">
        <w:rPr>
          <w:noProof/>
          <w:lang w:eastAsia="zh-CN"/>
        </w:rPr>
        <w:t xml:space="preserve">         </w:t>
      </w:r>
      <w:r w:rsidR="00BB72A0">
        <w:rPr>
          <w:noProof/>
          <w:lang w:eastAsia="zh-CN"/>
        </w:rPr>
        <w:t xml:space="preserve">                        </w:t>
      </w:r>
      <w:r w:rsidR="00424D40">
        <w:rPr>
          <w:noProof/>
          <w:lang w:eastAsia="zh-CN"/>
        </w:rPr>
        <w:t xml:space="preserve">   </w:t>
      </w:r>
      <w:r w:rsidR="00424D40" w:rsidRPr="00424D40">
        <w:rPr>
          <w:noProof/>
          <w:lang w:eastAsia="zh-CN"/>
        </w:rPr>
        <w:drawing>
          <wp:inline distT="0" distB="0" distL="0" distR="0" wp14:anchorId="50031CF1" wp14:editId="227A2497">
            <wp:extent cx="2278573" cy="4094310"/>
            <wp:effectExtent l="0" t="0" r="7620" b="1905"/>
            <wp:docPr id="65" name="Picture 65" descr="C:\Users\yueyue.a.yao\Desktop\YIGU\UI design1103\Design1107\wanFangSearchResult-HCPWe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yueyue.a.yao\Desktop\YIGU\UI design1103\Design1107\wanFangSearchResult-HCPWeCha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87046" cy="4109536"/>
                    </a:xfrm>
                    <a:prstGeom prst="rect">
                      <a:avLst/>
                    </a:prstGeom>
                    <a:noFill/>
                    <a:ln>
                      <a:noFill/>
                    </a:ln>
                  </pic:spPr>
                </pic:pic>
              </a:graphicData>
            </a:graphic>
          </wp:inline>
        </w:drawing>
      </w:r>
    </w:p>
    <w:p w14:paraId="1FE4BBFF" w14:textId="77777777" w:rsidR="004A214A" w:rsidRDefault="00BB72A0" w:rsidP="004A214A">
      <w:pPr>
        <w:rPr>
          <w:noProof/>
          <w:lang w:eastAsia="zh-CN"/>
        </w:rPr>
      </w:pPr>
      <w:r>
        <w:rPr>
          <w:noProof/>
          <w:lang w:eastAsia="zh-CN"/>
        </w:rPr>
        <w:tab/>
      </w:r>
      <w:r>
        <w:rPr>
          <w:noProof/>
          <w:lang w:eastAsia="zh-CN"/>
        </w:rPr>
        <w:tab/>
        <w:t xml:space="preserve">                </w:t>
      </w:r>
      <w:r w:rsidR="00424D40">
        <w:rPr>
          <w:noProof/>
          <w:lang w:eastAsia="zh-CN"/>
        </w:rPr>
        <w:t xml:space="preserve">  </w:t>
      </w:r>
      <w:r w:rsidR="004A214A">
        <w:rPr>
          <w:noProof/>
          <w:lang w:eastAsia="zh-CN"/>
        </w:rPr>
        <w:t>3.2.1.3</w:t>
      </w:r>
      <w:r w:rsidR="004A214A">
        <w:rPr>
          <w:rFonts w:hint="eastAsia"/>
          <w:noProof/>
          <w:lang w:eastAsia="zh-CN"/>
        </w:rPr>
        <w:t>-</w:t>
      </w:r>
      <w:r w:rsidR="004A214A">
        <w:rPr>
          <w:noProof/>
          <w:lang w:eastAsia="zh-CN"/>
        </w:rPr>
        <w:t xml:space="preserve">1                                   </w:t>
      </w:r>
      <w:r w:rsidR="00424D40">
        <w:rPr>
          <w:noProof/>
          <w:lang w:eastAsia="zh-CN"/>
        </w:rPr>
        <w:t xml:space="preserve">        </w:t>
      </w:r>
      <w:r w:rsidR="004A214A">
        <w:rPr>
          <w:noProof/>
          <w:lang w:eastAsia="zh-CN"/>
        </w:rPr>
        <w:t xml:space="preserve"> </w:t>
      </w:r>
      <w:r>
        <w:rPr>
          <w:noProof/>
          <w:lang w:eastAsia="zh-CN"/>
        </w:rPr>
        <w:t xml:space="preserve">                                 </w:t>
      </w:r>
      <w:r w:rsidR="004A214A">
        <w:rPr>
          <w:noProof/>
          <w:lang w:eastAsia="zh-CN"/>
        </w:rPr>
        <w:t xml:space="preserve"> 3.2.1.3</w:t>
      </w:r>
      <w:r w:rsidR="004A214A">
        <w:rPr>
          <w:rFonts w:hint="eastAsia"/>
          <w:noProof/>
          <w:lang w:eastAsia="zh-CN"/>
        </w:rPr>
        <w:t>-</w:t>
      </w:r>
      <w:r w:rsidR="004A214A">
        <w:rPr>
          <w:noProof/>
          <w:lang w:eastAsia="zh-CN"/>
        </w:rPr>
        <w:t>2</w:t>
      </w:r>
    </w:p>
    <w:p w14:paraId="250CDA2A" w14:textId="77777777" w:rsidR="004A214A" w:rsidRPr="009F1D7D" w:rsidRDefault="004A214A" w:rsidP="004A214A">
      <w:pPr>
        <w:pStyle w:val="BulletTextHeading1Outline"/>
        <w:numPr>
          <w:ilvl w:val="3"/>
          <w:numId w:val="21"/>
        </w:numPr>
        <w:tabs>
          <w:tab w:val="left" w:pos="1245"/>
        </w:tabs>
        <w:rPr>
          <w:rFonts w:asciiTheme="minorEastAsia" w:hAnsiTheme="minorEastAsia"/>
          <w:sz w:val="20"/>
          <w:szCs w:val="20"/>
          <w:lang w:eastAsia="zh-CN"/>
        </w:rPr>
      </w:pPr>
      <w:r w:rsidRPr="009F1D7D">
        <w:rPr>
          <w:rFonts w:asciiTheme="minorEastAsia" w:hAnsiTheme="minorEastAsia"/>
          <w:sz w:val="20"/>
          <w:szCs w:val="20"/>
          <w:lang w:eastAsia="zh-CN"/>
        </w:rPr>
        <w:t>图</w:t>
      </w:r>
      <w:r w:rsidRPr="009F1D7D">
        <w:rPr>
          <w:rFonts w:asciiTheme="minorEastAsia" w:hAnsiTheme="minorEastAsia"/>
          <w:noProof/>
          <w:sz w:val="20"/>
          <w:szCs w:val="20"/>
          <w:lang w:eastAsia="zh-CN"/>
        </w:rPr>
        <w:t>3.2.1.3</w:t>
      </w:r>
      <w:r w:rsidRPr="009F1D7D">
        <w:rPr>
          <w:rFonts w:asciiTheme="minorEastAsia" w:hAnsiTheme="minorEastAsia" w:hint="eastAsia"/>
          <w:noProof/>
          <w:sz w:val="20"/>
          <w:szCs w:val="20"/>
          <w:lang w:eastAsia="zh-CN"/>
        </w:rPr>
        <w:t>-</w:t>
      </w:r>
      <w:r w:rsidRPr="009F1D7D">
        <w:rPr>
          <w:rFonts w:asciiTheme="minorEastAsia" w:hAnsiTheme="minorEastAsia"/>
          <w:noProof/>
          <w:sz w:val="20"/>
          <w:szCs w:val="20"/>
          <w:lang w:eastAsia="zh-CN"/>
        </w:rPr>
        <w:t>1页面</w:t>
      </w:r>
      <w:r w:rsidRPr="009F1D7D">
        <w:rPr>
          <w:rFonts w:asciiTheme="minorEastAsia" w:hAnsiTheme="minorEastAsia" w:hint="eastAsia"/>
          <w:noProof/>
          <w:sz w:val="20"/>
          <w:szCs w:val="20"/>
          <w:lang w:eastAsia="zh-CN"/>
        </w:rPr>
        <w:t>万方</w:t>
      </w:r>
      <w:r w:rsidRPr="009F1D7D">
        <w:rPr>
          <w:rFonts w:asciiTheme="minorEastAsia" w:hAnsiTheme="minorEastAsia"/>
          <w:noProof/>
          <w:sz w:val="20"/>
          <w:szCs w:val="20"/>
          <w:lang w:eastAsia="zh-CN"/>
        </w:rPr>
        <w:t>检索</w:t>
      </w:r>
      <w:r w:rsidRPr="009F1D7D">
        <w:rPr>
          <w:rFonts w:asciiTheme="minorEastAsia" w:hAnsiTheme="minorEastAsia" w:hint="eastAsia"/>
          <w:noProof/>
          <w:sz w:val="20"/>
          <w:szCs w:val="20"/>
          <w:lang w:eastAsia="zh-CN"/>
        </w:rPr>
        <w:t>范围字段确定为“全部字段”、“标题”、“关键词”、“作者”、“刊名”、“中文主题词”、“</w:t>
      </w:r>
      <w:r w:rsidRPr="009F1D7D">
        <w:rPr>
          <w:rFonts w:asciiTheme="minorEastAsia" w:hAnsiTheme="minorEastAsia"/>
          <w:noProof/>
          <w:sz w:val="20"/>
          <w:szCs w:val="20"/>
          <w:lang w:eastAsia="zh-CN"/>
        </w:rPr>
        <w:t>ISSN </w:t>
      </w:r>
      <w:r w:rsidRPr="009F1D7D">
        <w:rPr>
          <w:rFonts w:asciiTheme="minorEastAsia" w:hAnsiTheme="minorEastAsia" w:hint="eastAsia"/>
          <w:noProof/>
          <w:sz w:val="20"/>
          <w:szCs w:val="20"/>
          <w:lang w:eastAsia="zh-CN"/>
        </w:rPr>
        <w:t>”、“期号”、“</w:t>
      </w:r>
      <w:r w:rsidRPr="009F1D7D">
        <w:rPr>
          <w:rFonts w:asciiTheme="minorEastAsia" w:hAnsiTheme="minorEastAsia"/>
          <w:noProof/>
          <w:sz w:val="20"/>
          <w:szCs w:val="20"/>
          <w:lang w:eastAsia="zh-CN"/>
        </w:rPr>
        <w:t>DOI</w:t>
      </w:r>
      <w:r w:rsidRPr="009F1D7D">
        <w:rPr>
          <w:rFonts w:asciiTheme="minorEastAsia" w:hAnsiTheme="minorEastAsia" w:hint="eastAsia"/>
          <w:noProof/>
          <w:sz w:val="20"/>
          <w:szCs w:val="20"/>
          <w:lang w:eastAsia="zh-CN"/>
        </w:rPr>
        <w:t>”，“摘要”。</w:t>
      </w:r>
    </w:p>
    <w:p w14:paraId="791A3D65" w14:textId="77777777" w:rsidR="004A214A" w:rsidRPr="009F1D7D" w:rsidRDefault="004A214A" w:rsidP="004A214A">
      <w:pPr>
        <w:pStyle w:val="BulletTextHeading1Outline"/>
        <w:numPr>
          <w:ilvl w:val="3"/>
          <w:numId w:val="21"/>
        </w:numPr>
        <w:tabs>
          <w:tab w:val="left" w:pos="1245"/>
        </w:tabs>
        <w:rPr>
          <w:rFonts w:asciiTheme="minorEastAsia" w:hAnsiTheme="minorEastAsia"/>
          <w:sz w:val="20"/>
          <w:szCs w:val="20"/>
          <w:lang w:eastAsia="zh-CN"/>
        </w:rPr>
      </w:pPr>
      <w:r w:rsidRPr="009F1D7D">
        <w:rPr>
          <w:rFonts w:asciiTheme="minorEastAsia" w:hAnsiTheme="minorEastAsia"/>
          <w:sz w:val="20"/>
          <w:szCs w:val="20"/>
          <w:lang w:eastAsia="zh-CN"/>
        </w:rPr>
        <w:lastRenderedPageBreak/>
        <w:t>图</w:t>
      </w:r>
      <w:r w:rsidRPr="009F1D7D">
        <w:rPr>
          <w:rFonts w:asciiTheme="minorEastAsia" w:hAnsiTheme="minorEastAsia"/>
          <w:noProof/>
          <w:sz w:val="20"/>
          <w:szCs w:val="20"/>
          <w:lang w:eastAsia="zh-CN"/>
        </w:rPr>
        <w:t>3.2.1.3</w:t>
      </w:r>
      <w:r w:rsidRPr="009F1D7D">
        <w:rPr>
          <w:rFonts w:asciiTheme="minorEastAsia" w:hAnsiTheme="minorEastAsia" w:hint="eastAsia"/>
          <w:noProof/>
          <w:sz w:val="20"/>
          <w:szCs w:val="20"/>
          <w:lang w:eastAsia="zh-CN"/>
        </w:rPr>
        <w:t>-</w:t>
      </w:r>
      <w:r w:rsidRPr="009F1D7D">
        <w:rPr>
          <w:rFonts w:asciiTheme="minorEastAsia" w:hAnsiTheme="minorEastAsia"/>
          <w:noProof/>
          <w:sz w:val="20"/>
          <w:szCs w:val="20"/>
          <w:lang w:eastAsia="zh-CN"/>
        </w:rPr>
        <w:t>1页面</w:t>
      </w:r>
      <w:r w:rsidRPr="009F1D7D">
        <w:rPr>
          <w:rFonts w:asciiTheme="minorEastAsia" w:hAnsiTheme="minorEastAsia" w:hint="eastAsia"/>
          <w:noProof/>
          <w:sz w:val="20"/>
          <w:szCs w:val="20"/>
          <w:lang w:eastAsia="zh-CN"/>
        </w:rPr>
        <w:t>万方</w:t>
      </w:r>
      <w:r w:rsidRPr="009F1D7D">
        <w:rPr>
          <w:rFonts w:asciiTheme="minorEastAsia" w:hAnsiTheme="minorEastAsia"/>
          <w:noProof/>
          <w:sz w:val="20"/>
          <w:szCs w:val="20"/>
          <w:lang w:eastAsia="zh-CN"/>
        </w:rPr>
        <w:t>检索</w:t>
      </w:r>
      <w:r w:rsidRPr="009F1D7D">
        <w:rPr>
          <w:rFonts w:asciiTheme="minorEastAsia" w:hAnsiTheme="minorEastAsia" w:hint="eastAsia"/>
          <w:noProof/>
          <w:sz w:val="20"/>
          <w:szCs w:val="20"/>
          <w:lang w:eastAsia="zh-CN"/>
        </w:rPr>
        <w:t>条件输入框允许输入汉字英文数字和特殊字符“.”、“/”，“</w:t>
      </w:r>
      <w:r w:rsidRPr="009F1D7D">
        <w:rPr>
          <w:rFonts w:asciiTheme="minorEastAsia" w:hAnsiTheme="minorEastAsia" w:cs="Arial"/>
          <w:sz w:val="20"/>
          <w:szCs w:val="20"/>
          <w:shd w:val="clear" w:color="auto" w:fill="FFFFFF"/>
          <w:lang w:eastAsia="zh-CN"/>
        </w:rPr>
        <w:t>-</w:t>
      </w:r>
      <w:r w:rsidRPr="009F1D7D">
        <w:rPr>
          <w:rFonts w:asciiTheme="minorEastAsia" w:hAnsiTheme="minorEastAsia" w:hint="eastAsia"/>
          <w:noProof/>
          <w:sz w:val="20"/>
          <w:szCs w:val="20"/>
          <w:lang w:eastAsia="zh-CN"/>
        </w:rPr>
        <w:t>”。</w:t>
      </w:r>
    </w:p>
    <w:p w14:paraId="7EB2381C" w14:textId="77777777" w:rsidR="004A214A" w:rsidRPr="009F1D7D" w:rsidRDefault="004A214A" w:rsidP="004A214A">
      <w:pPr>
        <w:pStyle w:val="BulletTextHeading1Outline"/>
        <w:numPr>
          <w:ilvl w:val="3"/>
          <w:numId w:val="21"/>
        </w:numPr>
        <w:tabs>
          <w:tab w:val="left" w:pos="1245"/>
        </w:tabs>
        <w:rPr>
          <w:rFonts w:asciiTheme="minorEastAsia" w:hAnsiTheme="minorEastAsia"/>
          <w:sz w:val="20"/>
          <w:szCs w:val="20"/>
          <w:lang w:eastAsia="zh-CN"/>
        </w:rPr>
      </w:pPr>
      <w:r w:rsidRPr="009F1D7D">
        <w:rPr>
          <w:rFonts w:asciiTheme="minorEastAsia" w:hAnsiTheme="minorEastAsia"/>
          <w:sz w:val="20"/>
          <w:szCs w:val="20"/>
          <w:lang w:eastAsia="zh-CN"/>
        </w:rPr>
        <w:t>在如图</w:t>
      </w:r>
      <w:r w:rsidRPr="009F1D7D">
        <w:rPr>
          <w:rFonts w:asciiTheme="minorEastAsia" w:hAnsiTheme="minorEastAsia"/>
          <w:noProof/>
          <w:sz w:val="20"/>
          <w:szCs w:val="20"/>
          <w:lang w:eastAsia="zh-CN"/>
        </w:rPr>
        <w:t>3.2.1.3</w:t>
      </w:r>
      <w:r w:rsidRPr="009F1D7D">
        <w:rPr>
          <w:rFonts w:asciiTheme="minorEastAsia" w:hAnsiTheme="minorEastAsia" w:hint="eastAsia"/>
          <w:noProof/>
          <w:sz w:val="20"/>
          <w:szCs w:val="20"/>
          <w:lang w:eastAsia="zh-CN"/>
        </w:rPr>
        <w:t>-</w:t>
      </w:r>
      <w:r w:rsidRPr="009F1D7D">
        <w:rPr>
          <w:rFonts w:asciiTheme="minorEastAsia" w:hAnsiTheme="minorEastAsia"/>
          <w:noProof/>
          <w:sz w:val="20"/>
          <w:szCs w:val="20"/>
          <w:lang w:eastAsia="zh-CN"/>
        </w:rPr>
        <w:t>1页面设置检索条件点击中文检索进入</w:t>
      </w:r>
      <w:r>
        <w:rPr>
          <w:rFonts w:asciiTheme="minorEastAsia" w:hAnsiTheme="minorEastAsia" w:hint="eastAsia"/>
          <w:noProof/>
          <w:sz w:val="20"/>
          <w:szCs w:val="20"/>
          <w:lang w:eastAsia="zh-CN"/>
        </w:rPr>
        <w:t>图</w:t>
      </w:r>
      <w:r w:rsidRPr="009F1D7D">
        <w:rPr>
          <w:rFonts w:asciiTheme="minorEastAsia" w:hAnsiTheme="minorEastAsia" w:hint="eastAsia"/>
          <w:noProof/>
          <w:sz w:val="20"/>
          <w:szCs w:val="20"/>
          <w:lang w:eastAsia="zh-CN"/>
        </w:rPr>
        <w:t>3.2.1.3-</w:t>
      </w:r>
      <w:r w:rsidRPr="009F1D7D">
        <w:rPr>
          <w:rFonts w:asciiTheme="minorEastAsia" w:hAnsiTheme="minorEastAsia"/>
          <w:noProof/>
          <w:sz w:val="20"/>
          <w:szCs w:val="20"/>
          <w:lang w:eastAsia="zh-CN"/>
        </w:rPr>
        <w:t>2页面</w:t>
      </w:r>
      <w:r w:rsidRPr="009F1D7D">
        <w:rPr>
          <w:rFonts w:asciiTheme="minorEastAsia" w:hAnsiTheme="minorEastAsia" w:hint="eastAsia"/>
          <w:noProof/>
          <w:sz w:val="20"/>
          <w:szCs w:val="20"/>
          <w:lang w:eastAsia="zh-CN"/>
        </w:rPr>
        <w:t>，若改变输入框内检索条件点击重新检索，检索范围和排序方式仍然依照</w:t>
      </w:r>
      <w:r>
        <w:rPr>
          <w:rFonts w:asciiTheme="minorEastAsia" w:hAnsiTheme="minorEastAsia" w:hint="eastAsia"/>
          <w:noProof/>
          <w:sz w:val="20"/>
          <w:szCs w:val="20"/>
          <w:lang w:eastAsia="zh-CN"/>
        </w:rPr>
        <w:t>图</w:t>
      </w:r>
      <w:r w:rsidRPr="009F1D7D">
        <w:rPr>
          <w:rFonts w:asciiTheme="minorEastAsia" w:hAnsiTheme="minorEastAsia" w:hint="eastAsia"/>
          <w:noProof/>
          <w:sz w:val="20"/>
          <w:szCs w:val="20"/>
          <w:lang w:eastAsia="zh-CN"/>
        </w:rPr>
        <w:t>3.2.1.3-</w:t>
      </w:r>
      <w:r w:rsidRPr="009F1D7D">
        <w:rPr>
          <w:rFonts w:asciiTheme="minorEastAsia" w:hAnsiTheme="minorEastAsia"/>
          <w:noProof/>
          <w:sz w:val="20"/>
          <w:szCs w:val="20"/>
          <w:lang w:eastAsia="zh-CN"/>
        </w:rPr>
        <w:t>1中设置的条件</w:t>
      </w:r>
      <w:r w:rsidRPr="009F1D7D">
        <w:rPr>
          <w:rFonts w:asciiTheme="minorEastAsia" w:hAnsiTheme="minorEastAsia" w:hint="eastAsia"/>
          <w:noProof/>
          <w:sz w:val="20"/>
          <w:szCs w:val="20"/>
          <w:lang w:eastAsia="zh-CN"/>
        </w:rPr>
        <w:t>。</w:t>
      </w:r>
    </w:p>
    <w:p w14:paraId="161F8415" w14:textId="77777777" w:rsidR="004A214A" w:rsidRDefault="004A214A" w:rsidP="004A214A">
      <w:pPr>
        <w:pStyle w:val="BulletTextHeading1Outline"/>
        <w:numPr>
          <w:ilvl w:val="3"/>
          <w:numId w:val="21"/>
        </w:numPr>
        <w:tabs>
          <w:tab w:val="left" w:pos="1245"/>
        </w:tabs>
        <w:rPr>
          <w:rFonts w:asciiTheme="minorEastAsia" w:hAnsiTheme="minorEastAsia"/>
          <w:sz w:val="20"/>
          <w:szCs w:val="20"/>
          <w:lang w:eastAsia="zh-CN"/>
        </w:rPr>
      </w:pPr>
      <w:r w:rsidRPr="009F1D7D">
        <w:rPr>
          <w:rFonts w:asciiTheme="minorEastAsia" w:hAnsiTheme="minorEastAsia" w:hint="eastAsia"/>
          <w:sz w:val="20"/>
          <w:szCs w:val="20"/>
          <w:lang w:eastAsia="zh-CN"/>
        </w:rPr>
        <w:t>图</w:t>
      </w:r>
      <w:r w:rsidRPr="009F1D7D">
        <w:rPr>
          <w:rFonts w:asciiTheme="minorEastAsia" w:hAnsiTheme="minorEastAsia" w:hint="eastAsia"/>
          <w:noProof/>
          <w:sz w:val="20"/>
          <w:szCs w:val="20"/>
          <w:lang w:eastAsia="zh-CN"/>
        </w:rPr>
        <w:t>3.2.1.3-</w:t>
      </w:r>
      <w:r w:rsidRPr="009F1D7D">
        <w:rPr>
          <w:rFonts w:asciiTheme="minorEastAsia" w:hAnsiTheme="minorEastAsia"/>
          <w:noProof/>
          <w:sz w:val="20"/>
          <w:szCs w:val="20"/>
          <w:lang w:eastAsia="zh-CN"/>
        </w:rPr>
        <w:t>2搜索结果列表中</w:t>
      </w:r>
      <w:r w:rsidRPr="009F1D7D">
        <w:rPr>
          <w:rFonts w:asciiTheme="minorEastAsia" w:hAnsiTheme="minorEastAsia" w:hint="eastAsia"/>
          <w:noProof/>
          <w:sz w:val="20"/>
          <w:szCs w:val="20"/>
          <w:lang w:eastAsia="zh-CN"/>
        </w:rPr>
        <w:t>，</w:t>
      </w:r>
      <w:r w:rsidRPr="009F1D7D">
        <w:rPr>
          <w:rFonts w:asciiTheme="minorEastAsia" w:hAnsiTheme="minorEastAsia"/>
          <w:noProof/>
          <w:sz w:val="20"/>
          <w:szCs w:val="20"/>
          <w:lang w:eastAsia="zh-CN"/>
        </w:rPr>
        <w:t>单条记录只显示</w:t>
      </w:r>
      <w:r w:rsidRPr="009F1D7D">
        <w:rPr>
          <w:rFonts w:asciiTheme="minorEastAsia" w:hAnsiTheme="minorEastAsia" w:hint="eastAsia"/>
          <w:noProof/>
          <w:sz w:val="20"/>
          <w:szCs w:val="20"/>
          <w:lang w:eastAsia="zh-CN"/>
        </w:rPr>
        <w:t>“文献标题”“期刊名称”“作者”三项，默认显示10条记录（若搜索结果不足十条则显示全部），在列表底部上拉可显示更多（一次上拉多显示十条）。</w:t>
      </w:r>
    </w:p>
    <w:p w14:paraId="521AE17C" w14:textId="77777777" w:rsidR="00911D2E" w:rsidRDefault="00911D2E" w:rsidP="004A214A">
      <w:pPr>
        <w:pStyle w:val="BulletTextHeading1Outline"/>
        <w:numPr>
          <w:ilvl w:val="3"/>
          <w:numId w:val="21"/>
        </w:numPr>
        <w:tabs>
          <w:tab w:val="left" w:pos="1245"/>
        </w:tabs>
        <w:rPr>
          <w:rFonts w:asciiTheme="minorEastAsia" w:hAnsiTheme="minorEastAsia"/>
          <w:sz w:val="20"/>
          <w:szCs w:val="20"/>
          <w:lang w:eastAsia="zh-CN"/>
        </w:rPr>
      </w:pPr>
      <w:r>
        <w:rPr>
          <w:rFonts w:asciiTheme="minorEastAsia" w:hAnsiTheme="minorEastAsia" w:hint="eastAsia"/>
          <w:sz w:val="20"/>
          <w:szCs w:val="20"/>
          <w:lang w:eastAsia="zh-CN"/>
        </w:rPr>
        <w:t>“发送到邮箱”按钮下发写文字“</w:t>
      </w:r>
      <w:r w:rsidRPr="00911D2E">
        <w:rPr>
          <w:rFonts w:asciiTheme="minorEastAsia" w:hAnsiTheme="minorEastAsia" w:hint="eastAsia"/>
          <w:noProof/>
          <w:sz w:val="20"/>
          <w:szCs w:val="20"/>
          <w:lang w:eastAsia="zh-CN"/>
        </w:rPr>
        <w:t>由于版权原因，暂时不提供在线预览</w:t>
      </w:r>
      <w:r>
        <w:rPr>
          <w:rFonts w:asciiTheme="minorEastAsia" w:hAnsiTheme="minorEastAsia" w:hint="eastAsia"/>
          <w:sz w:val="20"/>
          <w:szCs w:val="20"/>
          <w:lang w:eastAsia="zh-CN"/>
        </w:rPr>
        <w:t>”和“</w:t>
      </w:r>
      <w:r w:rsidRPr="00911D2E">
        <w:rPr>
          <w:rFonts w:asciiTheme="minorEastAsia" w:hAnsiTheme="minorEastAsia" w:hint="eastAsia"/>
          <w:noProof/>
          <w:sz w:val="20"/>
          <w:szCs w:val="20"/>
          <w:lang w:eastAsia="zh-CN"/>
        </w:rPr>
        <w:t>您本月已下载XX篇，剩余X篇</w:t>
      </w:r>
      <w:r>
        <w:rPr>
          <w:rFonts w:asciiTheme="minorEastAsia" w:hAnsiTheme="minorEastAsia" w:hint="eastAsia"/>
          <w:noProof/>
          <w:sz w:val="20"/>
          <w:szCs w:val="20"/>
          <w:lang w:eastAsia="zh-CN"/>
        </w:rPr>
        <w:t>”</w:t>
      </w:r>
      <w:r w:rsidR="00A847FE">
        <w:rPr>
          <w:rFonts w:asciiTheme="minorEastAsia" w:hAnsiTheme="minorEastAsia" w:hint="eastAsia"/>
          <w:noProof/>
          <w:sz w:val="20"/>
          <w:szCs w:val="20"/>
          <w:lang w:eastAsia="zh-CN"/>
        </w:rPr>
        <w:t>。</w:t>
      </w:r>
    </w:p>
    <w:p w14:paraId="6C49334D" w14:textId="77777777" w:rsidR="00911D2E" w:rsidRDefault="00911D2E" w:rsidP="00911D2E">
      <w:pPr>
        <w:pStyle w:val="BulletTextHeading1Outline"/>
        <w:numPr>
          <w:ilvl w:val="0"/>
          <w:numId w:val="0"/>
        </w:numPr>
        <w:tabs>
          <w:tab w:val="left" w:pos="1245"/>
        </w:tabs>
        <w:ind w:left="1770"/>
        <w:rPr>
          <w:rFonts w:asciiTheme="minorEastAsia" w:hAnsiTheme="minorEastAsia"/>
          <w:sz w:val="20"/>
          <w:szCs w:val="20"/>
          <w:lang w:eastAsia="zh-CN"/>
        </w:rPr>
      </w:pPr>
    </w:p>
    <w:p w14:paraId="4F420855" w14:textId="77777777" w:rsidR="004A214A" w:rsidRDefault="004A214A" w:rsidP="004A214A">
      <w:pPr>
        <w:rPr>
          <w:lang w:eastAsia="zh-CN"/>
        </w:rPr>
      </w:pPr>
    </w:p>
    <w:p w14:paraId="33468C5B" w14:textId="77777777" w:rsidR="004A214A" w:rsidRDefault="004A214A" w:rsidP="004A214A">
      <w:pPr>
        <w:pStyle w:val="BulletTextHeading1Outline"/>
        <w:numPr>
          <w:ilvl w:val="0"/>
          <w:numId w:val="21"/>
        </w:numPr>
        <w:tabs>
          <w:tab w:val="left" w:pos="1480"/>
        </w:tabs>
        <w:ind w:left="1305"/>
        <w:rPr>
          <w:lang w:eastAsia="zh-CN"/>
        </w:rPr>
      </w:pPr>
      <w:r>
        <w:rPr>
          <w:rFonts w:hint="eastAsia"/>
          <w:lang w:eastAsia="zh-CN"/>
        </w:rPr>
        <w:t>查看单条搜索结果详情</w:t>
      </w:r>
    </w:p>
    <w:p w14:paraId="348352FB" w14:textId="77777777" w:rsidR="004A214A" w:rsidRDefault="004A214A" w:rsidP="004A214A">
      <w:pPr>
        <w:rPr>
          <w:noProof/>
          <w:lang w:eastAsia="zh-CN"/>
        </w:rPr>
      </w:pPr>
      <w:r>
        <w:rPr>
          <w:lang w:eastAsia="zh-CN"/>
        </w:rPr>
        <w:lastRenderedPageBreak/>
        <w:t xml:space="preserve">                             </w:t>
      </w:r>
      <w:r w:rsidR="00FF0952">
        <w:rPr>
          <w:lang w:eastAsia="zh-CN"/>
        </w:rPr>
        <w:t xml:space="preserve">        </w:t>
      </w:r>
      <w:r>
        <w:rPr>
          <w:lang w:eastAsia="zh-CN"/>
        </w:rPr>
        <w:t xml:space="preserve">   </w:t>
      </w:r>
      <w:r>
        <w:rPr>
          <w:noProof/>
          <w:lang w:eastAsia="zh-CN"/>
        </w:rPr>
        <w:t xml:space="preserve"> </w:t>
      </w:r>
      <w:r w:rsidR="00FF0952" w:rsidRPr="00FF0952">
        <w:rPr>
          <w:noProof/>
          <w:lang w:eastAsia="zh-CN"/>
        </w:rPr>
        <w:drawing>
          <wp:inline distT="0" distB="0" distL="0" distR="0" wp14:anchorId="42DA82EE" wp14:editId="53DDC8A4">
            <wp:extent cx="2219325" cy="3987851"/>
            <wp:effectExtent l="0" t="0" r="0" b="0"/>
            <wp:docPr id="67" name="Picture 67" descr="C:\Users\yueyue.a.yao\Desktop\YIGU\UI design1103\Design1107\wanFangLiteratureResult-HCPWe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yueyue.a.yao\Desktop\YIGU\UI design1103\Design1107\wanFangLiteratureResult-HCPWeCha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25391" cy="3998751"/>
                    </a:xfrm>
                    <a:prstGeom prst="rect">
                      <a:avLst/>
                    </a:prstGeom>
                    <a:noFill/>
                    <a:ln>
                      <a:noFill/>
                    </a:ln>
                  </pic:spPr>
                </pic:pic>
              </a:graphicData>
            </a:graphic>
          </wp:inline>
        </w:drawing>
      </w:r>
      <w:r>
        <w:rPr>
          <w:noProof/>
          <w:lang w:eastAsia="zh-CN"/>
        </w:rPr>
        <w:t xml:space="preserve">  </w:t>
      </w:r>
    </w:p>
    <w:p w14:paraId="2D132B72" w14:textId="77777777" w:rsidR="004A214A" w:rsidRDefault="004A214A" w:rsidP="004A214A">
      <w:pPr>
        <w:rPr>
          <w:noProof/>
          <w:lang w:eastAsia="zh-CN"/>
        </w:rPr>
      </w:pPr>
      <w:r>
        <w:rPr>
          <w:noProof/>
          <w:lang w:eastAsia="zh-CN"/>
        </w:rPr>
        <w:t xml:space="preserve">                                          </w:t>
      </w:r>
      <w:r w:rsidR="00FF0952">
        <w:rPr>
          <w:noProof/>
          <w:lang w:eastAsia="zh-CN"/>
        </w:rPr>
        <w:t xml:space="preserve">             </w:t>
      </w:r>
      <w:r>
        <w:rPr>
          <w:noProof/>
          <w:lang w:eastAsia="zh-CN"/>
        </w:rPr>
        <w:t xml:space="preserve"> 3.2.1.3</w:t>
      </w:r>
      <w:r>
        <w:rPr>
          <w:rFonts w:hint="eastAsia"/>
          <w:noProof/>
          <w:lang w:eastAsia="zh-CN"/>
        </w:rPr>
        <w:t>-3</w:t>
      </w:r>
    </w:p>
    <w:p w14:paraId="53767A19" w14:textId="77777777" w:rsidR="004A214A" w:rsidRDefault="004A214A" w:rsidP="004A214A">
      <w:pPr>
        <w:pStyle w:val="BulletTextHeading1Outline"/>
        <w:numPr>
          <w:ilvl w:val="3"/>
          <w:numId w:val="21"/>
        </w:numPr>
        <w:tabs>
          <w:tab w:val="left" w:pos="1245"/>
        </w:tabs>
        <w:rPr>
          <w:sz w:val="20"/>
          <w:szCs w:val="20"/>
          <w:lang w:eastAsia="zh-CN"/>
        </w:rPr>
      </w:pPr>
      <w:r w:rsidRPr="009F1D7D">
        <w:rPr>
          <w:rFonts w:hint="eastAsia"/>
          <w:sz w:val="20"/>
          <w:szCs w:val="20"/>
          <w:lang w:eastAsia="zh-CN"/>
        </w:rPr>
        <w:t>此页面中显示字段有文献标题，期刊名称，作者名称，摘要，关键词</w:t>
      </w:r>
      <w:r w:rsidRPr="009F1D7D">
        <w:rPr>
          <w:rFonts w:hint="eastAsia"/>
          <w:noProof/>
          <w:sz w:val="20"/>
          <w:szCs w:val="20"/>
          <w:lang w:eastAsia="zh-CN"/>
        </w:rPr>
        <w:t>。</w:t>
      </w:r>
    </w:p>
    <w:p w14:paraId="0336E814" w14:textId="77777777" w:rsidR="004A214A" w:rsidRPr="009F1D7D" w:rsidRDefault="004A214A" w:rsidP="004A214A">
      <w:pPr>
        <w:pStyle w:val="BulletTextHeading1Outline"/>
        <w:numPr>
          <w:ilvl w:val="0"/>
          <w:numId w:val="0"/>
        </w:numPr>
        <w:tabs>
          <w:tab w:val="left" w:pos="1245"/>
        </w:tabs>
        <w:ind w:left="1770"/>
        <w:rPr>
          <w:sz w:val="20"/>
          <w:szCs w:val="20"/>
          <w:lang w:eastAsia="zh-CN"/>
        </w:rPr>
      </w:pPr>
    </w:p>
    <w:p w14:paraId="6C71F651" w14:textId="77777777" w:rsidR="004A214A" w:rsidRDefault="004A214A" w:rsidP="004A214A">
      <w:pPr>
        <w:pStyle w:val="BulletTextHeading1Outline"/>
        <w:numPr>
          <w:ilvl w:val="0"/>
          <w:numId w:val="21"/>
        </w:numPr>
        <w:tabs>
          <w:tab w:val="left" w:pos="1480"/>
        </w:tabs>
        <w:ind w:left="1305"/>
        <w:rPr>
          <w:lang w:eastAsia="zh-CN"/>
        </w:rPr>
      </w:pPr>
      <w:r>
        <w:rPr>
          <w:rFonts w:hint="eastAsia"/>
          <w:lang w:eastAsia="zh-CN"/>
        </w:rPr>
        <w:lastRenderedPageBreak/>
        <w:t>将文献发送到邮箱</w:t>
      </w:r>
    </w:p>
    <w:p w14:paraId="6B038453" w14:textId="77777777" w:rsidR="004A214A" w:rsidRDefault="004A214A" w:rsidP="004A214A">
      <w:pPr>
        <w:rPr>
          <w:noProof/>
          <w:lang w:eastAsia="zh-CN"/>
        </w:rPr>
      </w:pPr>
      <w:r>
        <w:rPr>
          <w:noProof/>
          <w:lang w:eastAsia="zh-CN"/>
        </w:rPr>
        <w:t xml:space="preserve">     </w:t>
      </w:r>
    </w:p>
    <w:p w14:paraId="00F86183" w14:textId="77777777" w:rsidR="004A214A" w:rsidRDefault="004A214A" w:rsidP="004A214A">
      <w:pPr>
        <w:rPr>
          <w:noProof/>
          <w:lang w:eastAsia="zh-CN"/>
        </w:rPr>
      </w:pPr>
      <w:r>
        <w:rPr>
          <w:noProof/>
          <w:lang w:eastAsia="zh-CN"/>
        </w:rPr>
        <w:t xml:space="preserve">                     </w:t>
      </w:r>
      <w:r>
        <w:rPr>
          <w:noProof/>
          <w:lang w:eastAsia="zh-CN"/>
        </w:rPr>
        <w:drawing>
          <wp:inline distT="0" distB="0" distL="0" distR="0" wp14:anchorId="7E670FCB" wp14:editId="52D5E53E">
            <wp:extent cx="1896026" cy="391477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6003" cy="3935375"/>
                    </a:xfrm>
                    <a:prstGeom prst="rect">
                      <a:avLst/>
                    </a:prstGeom>
                  </pic:spPr>
                </pic:pic>
              </a:graphicData>
            </a:graphic>
          </wp:inline>
        </w:drawing>
      </w:r>
      <w:r>
        <w:rPr>
          <w:noProof/>
          <w:lang w:eastAsia="zh-CN"/>
        </w:rPr>
        <w:t xml:space="preserve">              </w:t>
      </w:r>
      <w:r>
        <w:rPr>
          <w:noProof/>
          <w:lang w:eastAsia="zh-CN"/>
        </w:rPr>
        <w:drawing>
          <wp:inline distT="0" distB="0" distL="0" distR="0" wp14:anchorId="72C85728" wp14:editId="0AC49F5B">
            <wp:extent cx="1837679" cy="3771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48601" cy="3794317"/>
                    </a:xfrm>
                    <a:prstGeom prst="rect">
                      <a:avLst/>
                    </a:prstGeom>
                  </pic:spPr>
                </pic:pic>
              </a:graphicData>
            </a:graphic>
          </wp:inline>
        </w:drawing>
      </w:r>
    </w:p>
    <w:p w14:paraId="53C18DB8" w14:textId="77777777" w:rsidR="004A214A" w:rsidRDefault="004A214A" w:rsidP="004A214A">
      <w:pPr>
        <w:rPr>
          <w:noProof/>
          <w:lang w:eastAsia="zh-CN"/>
        </w:rPr>
      </w:pPr>
      <w:r>
        <w:rPr>
          <w:noProof/>
          <w:lang w:eastAsia="zh-CN"/>
        </w:rPr>
        <w:t xml:space="preserve">                               3.2.1.3</w:t>
      </w:r>
      <w:r>
        <w:rPr>
          <w:rFonts w:hint="eastAsia"/>
          <w:noProof/>
          <w:lang w:eastAsia="zh-CN"/>
        </w:rPr>
        <w:t>-4</w:t>
      </w:r>
      <w:r>
        <w:rPr>
          <w:noProof/>
          <w:lang w:eastAsia="zh-CN"/>
        </w:rPr>
        <w:t xml:space="preserve">                                  </w:t>
      </w:r>
      <w:r w:rsidR="00AA0EB9">
        <w:rPr>
          <w:noProof/>
          <w:lang w:eastAsia="zh-CN"/>
        </w:rPr>
        <w:t xml:space="preserve">                     </w:t>
      </w:r>
      <w:r>
        <w:rPr>
          <w:noProof/>
          <w:lang w:eastAsia="zh-CN"/>
        </w:rPr>
        <w:t xml:space="preserve"> 3.2.1.3</w:t>
      </w:r>
      <w:r>
        <w:rPr>
          <w:rFonts w:hint="eastAsia"/>
          <w:noProof/>
          <w:lang w:eastAsia="zh-CN"/>
        </w:rPr>
        <w:t>-5</w:t>
      </w:r>
    </w:p>
    <w:p w14:paraId="4366AF5A" w14:textId="77777777" w:rsidR="004A214A" w:rsidRPr="008D66DB" w:rsidRDefault="004A214A" w:rsidP="004A214A">
      <w:pPr>
        <w:rPr>
          <w:rFonts w:asciiTheme="minorEastAsia" w:hAnsiTheme="minorEastAsia"/>
          <w:noProof/>
          <w:sz w:val="18"/>
          <w:szCs w:val="18"/>
          <w:lang w:eastAsia="zh-CN"/>
        </w:rPr>
      </w:pPr>
      <w:r>
        <w:rPr>
          <w:rFonts w:asciiTheme="minorEastAsia" w:hAnsiTheme="minorEastAsia"/>
          <w:noProof/>
          <w:sz w:val="18"/>
          <w:szCs w:val="18"/>
          <w:lang w:eastAsia="zh-CN"/>
        </w:rPr>
        <w:t xml:space="preserve">               </w:t>
      </w:r>
      <w:r w:rsidRPr="008D66DB">
        <w:rPr>
          <w:rFonts w:asciiTheme="minorEastAsia" w:hAnsiTheme="minorEastAsia" w:hint="eastAsia"/>
          <w:noProof/>
          <w:sz w:val="18"/>
          <w:szCs w:val="18"/>
          <w:lang w:eastAsia="zh-CN"/>
        </w:rPr>
        <w:t>*此处用户输入邮箱信息时，输入@符后，显示</w:t>
      </w:r>
      <w:r w:rsidRPr="008D66DB">
        <w:rPr>
          <w:rFonts w:asciiTheme="minorEastAsia" w:hAnsiTheme="minorEastAsia"/>
          <w:noProof/>
          <w:sz w:val="18"/>
          <w:szCs w:val="18"/>
          <w:lang w:eastAsia="zh-CN"/>
        </w:rPr>
        <w:t>’qq.com’,’163.com’</w:t>
      </w:r>
      <w:r w:rsidRPr="008D66DB">
        <w:rPr>
          <w:rFonts w:asciiTheme="minorEastAsia" w:hAnsiTheme="minorEastAsia" w:hint="eastAsia"/>
          <w:noProof/>
          <w:sz w:val="18"/>
          <w:szCs w:val="18"/>
          <w:lang w:eastAsia="zh-CN"/>
        </w:rPr>
        <w:t>等常见邮箱后缀提示</w:t>
      </w:r>
    </w:p>
    <w:p w14:paraId="5561D707" w14:textId="77777777" w:rsidR="004A214A" w:rsidRPr="008D66DB" w:rsidRDefault="004A214A" w:rsidP="004A214A">
      <w:pPr>
        <w:pStyle w:val="BulletTextHeading1Outline"/>
        <w:numPr>
          <w:ilvl w:val="3"/>
          <w:numId w:val="21"/>
        </w:numPr>
        <w:tabs>
          <w:tab w:val="left" w:pos="1245"/>
        </w:tabs>
        <w:rPr>
          <w:rFonts w:asciiTheme="minorEastAsia" w:hAnsiTheme="minorEastAsia"/>
          <w:sz w:val="20"/>
          <w:szCs w:val="20"/>
          <w:lang w:eastAsia="zh-CN"/>
        </w:rPr>
      </w:pPr>
      <w:r w:rsidRPr="008D66DB">
        <w:rPr>
          <w:rFonts w:asciiTheme="minorEastAsia" w:hAnsiTheme="minorEastAsia" w:hint="eastAsia"/>
          <w:sz w:val="20"/>
          <w:szCs w:val="20"/>
          <w:lang w:eastAsia="zh-CN"/>
        </w:rPr>
        <w:lastRenderedPageBreak/>
        <w:t>用户点击“发送到邮箱”按钮，先获取用户剩余月下载次数，若大于0，则显示图</w:t>
      </w:r>
      <w:r w:rsidRPr="008D66DB">
        <w:rPr>
          <w:rFonts w:asciiTheme="minorEastAsia" w:hAnsiTheme="minorEastAsia"/>
          <w:noProof/>
          <w:sz w:val="20"/>
          <w:szCs w:val="20"/>
          <w:lang w:eastAsia="zh-CN"/>
        </w:rPr>
        <w:t>3.2.1.3</w:t>
      </w:r>
      <w:r w:rsidRPr="008D66DB">
        <w:rPr>
          <w:rFonts w:asciiTheme="minorEastAsia" w:hAnsiTheme="minorEastAsia" w:hint="eastAsia"/>
          <w:noProof/>
          <w:sz w:val="20"/>
          <w:szCs w:val="20"/>
          <w:lang w:eastAsia="zh-CN"/>
        </w:rPr>
        <w:t>-4</w:t>
      </w:r>
      <w:r w:rsidRPr="008D66DB">
        <w:rPr>
          <w:rFonts w:asciiTheme="minorEastAsia" w:hAnsiTheme="minorEastAsia" w:hint="eastAsia"/>
          <w:sz w:val="20"/>
          <w:szCs w:val="20"/>
          <w:lang w:eastAsia="zh-CN"/>
        </w:rPr>
        <w:t>页面，若不大于0，则显示月下载次数不足相关提示。</w:t>
      </w:r>
    </w:p>
    <w:p w14:paraId="2582FE63" w14:textId="77777777" w:rsidR="004A214A" w:rsidRPr="008D66DB" w:rsidRDefault="004A214A" w:rsidP="004A214A">
      <w:pPr>
        <w:pStyle w:val="BulletTextHeading1Outline"/>
        <w:numPr>
          <w:ilvl w:val="3"/>
          <w:numId w:val="21"/>
        </w:numPr>
        <w:tabs>
          <w:tab w:val="left" w:pos="1245"/>
        </w:tabs>
        <w:rPr>
          <w:rFonts w:asciiTheme="minorEastAsia" w:hAnsiTheme="minorEastAsia"/>
          <w:sz w:val="20"/>
          <w:szCs w:val="20"/>
          <w:lang w:eastAsia="zh-CN"/>
        </w:rPr>
      </w:pPr>
      <w:r w:rsidRPr="008D66DB">
        <w:rPr>
          <w:rFonts w:asciiTheme="minorEastAsia" w:hAnsiTheme="minorEastAsia"/>
          <w:sz w:val="20"/>
          <w:szCs w:val="20"/>
          <w:lang w:eastAsia="zh-CN"/>
        </w:rPr>
        <w:t>如图</w:t>
      </w:r>
      <w:r w:rsidRPr="008D66DB">
        <w:rPr>
          <w:rFonts w:asciiTheme="minorEastAsia" w:hAnsiTheme="minorEastAsia"/>
          <w:noProof/>
          <w:sz w:val="20"/>
          <w:szCs w:val="20"/>
          <w:lang w:eastAsia="zh-CN"/>
        </w:rPr>
        <w:t>3.2.1.3</w:t>
      </w:r>
      <w:r w:rsidRPr="008D66DB">
        <w:rPr>
          <w:rFonts w:asciiTheme="minorEastAsia" w:hAnsiTheme="minorEastAsia" w:hint="eastAsia"/>
          <w:noProof/>
          <w:sz w:val="20"/>
          <w:szCs w:val="20"/>
          <w:lang w:eastAsia="zh-CN"/>
        </w:rPr>
        <w:t>-4中输入框默认填充用户个人信息中设置的邮箱，发送之前用户可编辑收件邮箱，且不影响用户个人信息中的邮箱的值。</w:t>
      </w:r>
    </w:p>
    <w:p w14:paraId="2D65E373" w14:textId="77777777" w:rsidR="004A214A" w:rsidRDefault="004A214A" w:rsidP="004A214A">
      <w:pPr>
        <w:pStyle w:val="BulletTextHeading1Outline"/>
        <w:numPr>
          <w:ilvl w:val="3"/>
          <w:numId w:val="21"/>
        </w:numPr>
        <w:tabs>
          <w:tab w:val="left" w:pos="1245"/>
        </w:tabs>
        <w:rPr>
          <w:rFonts w:asciiTheme="minorEastAsia" w:hAnsiTheme="minorEastAsia"/>
          <w:sz w:val="20"/>
          <w:szCs w:val="20"/>
          <w:lang w:eastAsia="zh-CN"/>
        </w:rPr>
      </w:pPr>
      <w:r w:rsidRPr="008D66DB">
        <w:rPr>
          <w:rFonts w:asciiTheme="minorEastAsia" w:hAnsiTheme="minorEastAsia" w:hint="eastAsia"/>
          <w:sz w:val="20"/>
          <w:szCs w:val="20"/>
          <w:lang w:eastAsia="zh-CN"/>
        </w:rPr>
        <w:t>调用发送邮件的方法，若能成功发送，显示</w:t>
      </w:r>
      <w:r w:rsidRPr="008D66DB">
        <w:rPr>
          <w:rFonts w:asciiTheme="minorEastAsia" w:hAnsiTheme="minorEastAsia"/>
          <w:sz w:val="20"/>
          <w:szCs w:val="20"/>
          <w:lang w:eastAsia="zh-CN"/>
        </w:rPr>
        <w:t>如图</w:t>
      </w:r>
      <w:r w:rsidRPr="008D66DB">
        <w:rPr>
          <w:rFonts w:asciiTheme="minorEastAsia" w:hAnsiTheme="minorEastAsia"/>
          <w:noProof/>
          <w:sz w:val="20"/>
          <w:szCs w:val="20"/>
          <w:lang w:eastAsia="zh-CN"/>
        </w:rPr>
        <w:t>3.2.1.3</w:t>
      </w:r>
      <w:r w:rsidRPr="008D66DB">
        <w:rPr>
          <w:rFonts w:asciiTheme="minorEastAsia" w:hAnsiTheme="minorEastAsia" w:hint="eastAsia"/>
          <w:noProof/>
          <w:sz w:val="20"/>
          <w:szCs w:val="20"/>
          <w:lang w:eastAsia="zh-CN"/>
        </w:rPr>
        <w:t>-5提示，</w:t>
      </w:r>
      <w:r w:rsidRPr="008D66DB">
        <w:rPr>
          <w:rFonts w:asciiTheme="minorEastAsia" w:hAnsiTheme="minorEastAsia" w:hint="eastAsia"/>
          <w:sz w:val="20"/>
          <w:szCs w:val="20"/>
          <w:lang w:eastAsia="zh-CN"/>
        </w:rPr>
        <w:t>将用户信息，文献信息及收件邮箱信息写入数据库并将此用户本月下载次数减一，如失败，显示失败提示。</w:t>
      </w:r>
    </w:p>
    <w:p w14:paraId="38D37132" w14:textId="77777777" w:rsidR="00847098" w:rsidRDefault="00847098" w:rsidP="004A214A">
      <w:pPr>
        <w:pStyle w:val="BulletTextHeading1Outline"/>
        <w:numPr>
          <w:ilvl w:val="3"/>
          <w:numId w:val="21"/>
        </w:numPr>
        <w:tabs>
          <w:tab w:val="left" w:pos="1245"/>
        </w:tabs>
        <w:rPr>
          <w:rFonts w:asciiTheme="minorEastAsia" w:hAnsiTheme="minorEastAsia"/>
          <w:sz w:val="20"/>
          <w:szCs w:val="20"/>
          <w:lang w:eastAsia="zh-CN"/>
        </w:rPr>
      </w:pPr>
      <w:r>
        <w:rPr>
          <w:rFonts w:asciiTheme="minorEastAsia" w:hAnsiTheme="minorEastAsia" w:hint="eastAsia"/>
          <w:sz w:val="20"/>
          <w:szCs w:val="20"/>
          <w:lang w:eastAsia="zh-CN"/>
        </w:rPr>
        <w:t>发送到邮箱页显示“</w:t>
      </w:r>
      <w:r w:rsidRPr="00847098">
        <w:rPr>
          <w:rFonts w:asciiTheme="minorEastAsia" w:hAnsiTheme="minorEastAsia" w:hint="eastAsia"/>
          <w:sz w:val="20"/>
          <w:szCs w:val="20"/>
          <w:lang w:eastAsia="zh-CN"/>
        </w:rPr>
        <w:t>如需修改邮箱地址，请到个人信息页面修改</w:t>
      </w:r>
      <w:r>
        <w:rPr>
          <w:rFonts w:asciiTheme="minorEastAsia" w:hAnsiTheme="minorEastAsia" w:hint="eastAsia"/>
          <w:sz w:val="20"/>
          <w:szCs w:val="20"/>
          <w:lang w:eastAsia="zh-CN"/>
        </w:rPr>
        <w:t>”</w:t>
      </w:r>
      <w:r w:rsidR="00C61A4D">
        <w:rPr>
          <w:rFonts w:asciiTheme="minorEastAsia" w:hAnsiTheme="minorEastAsia" w:hint="eastAsia"/>
          <w:sz w:val="20"/>
          <w:szCs w:val="20"/>
          <w:lang w:eastAsia="zh-CN"/>
        </w:rPr>
        <w:t>。</w:t>
      </w:r>
    </w:p>
    <w:p w14:paraId="22AA4A68" w14:textId="77777777" w:rsidR="00D66F7F" w:rsidRDefault="00D66F7F" w:rsidP="00D66F7F">
      <w:pPr>
        <w:pStyle w:val="BulletTextHeading1Outline"/>
        <w:numPr>
          <w:ilvl w:val="0"/>
          <w:numId w:val="0"/>
        </w:numPr>
        <w:tabs>
          <w:tab w:val="left" w:pos="1245"/>
        </w:tabs>
        <w:ind w:left="1770"/>
        <w:rPr>
          <w:rFonts w:asciiTheme="minorEastAsia" w:hAnsiTheme="minorEastAsia"/>
          <w:sz w:val="20"/>
          <w:szCs w:val="20"/>
          <w:lang w:eastAsia="zh-CN"/>
        </w:rPr>
      </w:pPr>
      <w:r>
        <w:rPr>
          <w:rFonts w:asciiTheme="minorEastAsia" w:hAnsiTheme="minorEastAsia" w:hint="eastAsia"/>
          <w:sz w:val="20"/>
          <w:szCs w:val="20"/>
          <w:lang w:eastAsia="zh-CN"/>
        </w:rPr>
        <w:t>HCP现有万方文献查询流程参照</w:t>
      </w:r>
    </w:p>
    <w:p w14:paraId="79F536F1" w14:textId="77777777" w:rsidR="00D66F7F" w:rsidRPr="008D66DB" w:rsidRDefault="00DD1C35" w:rsidP="00D66F7F">
      <w:pPr>
        <w:pStyle w:val="BulletTextHeading1Outline"/>
        <w:numPr>
          <w:ilvl w:val="0"/>
          <w:numId w:val="0"/>
        </w:numPr>
        <w:tabs>
          <w:tab w:val="left" w:pos="1245"/>
        </w:tabs>
        <w:ind w:left="1770"/>
        <w:rPr>
          <w:rFonts w:asciiTheme="minorEastAsia" w:hAnsiTheme="minorEastAsia"/>
          <w:sz w:val="20"/>
          <w:szCs w:val="20"/>
          <w:lang w:eastAsia="zh-CN"/>
        </w:rPr>
      </w:pPr>
      <w:r>
        <w:rPr>
          <w:rFonts w:asciiTheme="minorEastAsia" w:hAnsiTheme="minorEastAsia"/>
          <w:sz w:val="20"/>
          <w:szCs w:val="20"/>
          <w:lang w:eastAsia="zh-CN"/>
        </w:rPr>
        <w:object w:dxaOrig="1121" w:dyaOrig="814" w14:anchorId="3422296C">
          <v:shape id="_x0000_i1028" type="#_x0000_t75" style="width:55.5pt;height:40.5pt" o:ole="">
            <v:imagedata r:id="rId35" o:title=""/>
          </v:shape>
          <o:OLEObject Type="Embed" ProgID="AcroExch.Document.11" ShapeID="_x0000_i1028" DrawAspect="Icon" ObjectID="_1572437885" r:id="rId36"/>
        </w:object>
      </w:r>
    </w:p>
    <w:p w14:paraId="4F49C079" w14:textId="77777777" w:rsidR="004A214A" w:rsidRPr="00362869" w:rsidRDefault="004A214A" w:rsidP="004A214A">
      <w:pPr>
        <w:rPr>
          <w:sz w:val="18"/>
          <w:szCs w:val="18"/>
          <w:lang w:eastAsia="zh-CN"/>
        </w:rPr>
      </w:pPr>
    </w:p>
    <w:p w14:paraId="5B69C4C9" w14:textId="77777777" w:rsidR="004A214A" w:rsidRDefault="004A214A" w:rsidP="004A214A">
      <w:pPr>
        <w:pStyle w:val="Heading4"/>
        <w:keepLines/>
        <w:spacing w:before="0" w:after="240"/>
        <w:rPr>
          <w:b w:val="0"/>
          <w:lang w:eastAsia="zh-CN"/>
        </w:rPr>
      </w:pPr>
      <w:bookmarkStart w:id="158" w:name="_Toc497989223"/>
      <w:r w:rsidRPr="00165DF0">
        <w:rPr>
          <w:rFonts w:hint="eastAsia"/>
          <w:lang w:eastAsia="zh-CN"/>
        </w:rPr>
        <w:t>新增</w:t>
      </w:r>
      <w:r w:rsidRPr="00165DF0">
        <w:rPr>
          <w:rFonts w:hint="eastAsia"/>
          <w:lang w:eastAsia="zh-CN"/>
        </w:rPr>
        <w:t>Sino</w:t>
      </w:r>
      <w:r w:rsidRPr="00165DF0">
        <w:rPr>
          <w:lang w:eastAsia="zh-CN"/>
        </w:rPr>
        <w:t>M</w:t>
      </w:r>
      <w:r w:rsidRPr="00165DF0">
        <w:rPr>
          <w:rFonts w:hint="eastAsia"/>
          <w:lang w:eastAsia="zh-CN"/>
        </w:rPr>
        <w:t>ed</w:t>
      </w:r>
      <w:r w:rsidRPr="00165DF0">
        <w:rPr>
          <w:rFonts w:hint="eastAsia"/>
          <w:lang w:eastAsia="zh-CN"/>
        </w:rPr>
        <w:t>数据的查询和详情页（微信端）</w:t>
      </w:r>
      <w:bookmarkEnd w:id="158"/>
    </w:p>
    <w:p w14:paraId="03AF4344" w14:textId="77777777" w:rsidR="004A214A" w:rsidRPr="0033004D" w:rsidRDefault="004A214A" w:rsidP="004A214A">
      <w:pPr>
        <w:pStyle w:val="Heading5"/>
        <w:keepNext/>
        <w:keepLines/>
        <w:spacing w:before="200" w:after="240"/>
      </w:pPr>
      <w:bookmarkStart w:id="159" w:name="_Toc497989224"/>
      <w:r w:rsidRPr="0033004D">
        <w:t>Description</w:t>
      </w:r>
      <w:bookmarkEnd w:id="159"/>
      <w:r w:rsidRPr="0033004D">
        <w:t xml:space="preserve"> </w:t>
      </w:r>
    </w:p>
    <w:p w14:paraId="75B43EEC" w14:textId="77777777" w:rsidR="004A214A" w:rsidRPr="00AA787F" w:rsidRDefault="004A214A" w:rsidP="004A214A">
      <w:pPr>
        <w:ind w:left="720"/>
        <w:rPr>
          <w:rFonts w:asciiTheme="minorEastAsia" w:hAnsiTheme="minorEastAsia"/>
          <w:lang w:eastAsia="zh-CN"/>
        </w:rPr>
      </w:pPr>
      <w:r w:rsidRPr="00AA787F">
        <w:rPr>
          <w:rFonts w:asciiTheme="minorEastAsia" w:hAnsiTheme="minorEastAsia" w:hint="eastAsia"/>
          <w:lang w:eastAsia="zh-CN"/>
        </w:rPr>
        <w:t>为MI HCP 微信版增加查询Sino</w:t>
      </w:r>
      <w:r w:rsidRPr="00AA787F">
        <w:rPr>
          <w:rFonts w:asciiTheme="minorEastAsia" w:hAnsiTheme="minorEastAsia"/>
          <w:lang w:eastAsia="zh-CN"/>
        </w:rPr>
        <w:t>M</w:t>
      </w:r>
      <w:r w:rsidRPr="00AA787F">
        <w:rPr>
          <w:rFonts w:asciiTheme="minorEastAsia" w:hAnsiTheme="minorEastAsia" w:hint="eastAsia"/>
          <w:lang w:eastAsia="zh-CN"/>
        </w:rPr>
        <w:t>ed数据，呈现查询结果，查看单条搜索结果详情，打开文献功能。</w:t>
      </w:r>
    </w:p>
    <w:p w14:paraId="1EDEDEEB" w14:textId="77777777" w:rsidR="004A214A" w:rsidRDefault="004A214A" w:rsidP="004A214A">
      <w:pPr>
        <w:pStyle w:val="Heading5"/>
        <w:keepNext/>
        <w:keepLines/>
        <w:spacing w:before="200" w:after="240"/>
      </w:pPr>
      <w:bookmarkStart w:id="160" w:name="_Toc497989225"/>
      <w:r w:rsidRPr="0033004D">
        <w:t xml:space="preserve">Functional </w:t>
      </w:r>
      <w:r w:rsidRPr="0033004D">
        <w:rPr>
          <w:rFonts w:hint="eastAsia"/>
        </w:rPr>
        <w:t>Design</w:t>
      </w:r>
      <w:bookmarkEnd w:id="160"/>
    </w:p>
    <w:p w14:paraId="671AA886" w14:textId="77777777" w:rsidR="004A214A" w:rsidRPr="00AA787F" w:rsidRDefault="004A214A" w:rsidP="004A214A">
      <w:pPr>
        <w:pStyle w:val="BulletTextHeading1Outline"/>
        <w:numPr>
          <w:ilvl w:val="0"/>
          <w:numId w:val="21"/>
        </w:numPr>
        <w:tabs>
          <w:tab w:val="left" w:pos="1480"/>
        </w:tabs>
        <w:ind w:left="1305"/>
        <w:rPr>
          <w:rFonts w:asciiTheme="minorEastAsia" w:hAnsiTheme="minorEastAsia"/>
          <w:lang w:eastAsia="zh-CN"/>
        </w:rPr>
      </w:pPr>
      <w:r w:rsidRPr="00AA787F">
        <w:rPr>
          <w:rFonts w:asciiTheme="minorEastAsia" w:hAnsiTheme="minorEastAsia" w:hint="eastAsia"/>
          <w:lang w:eastAsia="zh-CN"/>
        </w:rPr>
        <w:t>查询Sino</w:t>
      </w:r>
      <w:r w:rsidRPr="00AA787F">
        <w:rPr>
          <w:rFonts w:asciiTheme="minorEastAsia" w:hAnsiTheme="minorEastAsia"/>
          <w:lang w:eastAsia="zh-CN"/>
        </w:rPr>
        <w:t>M</w:t>
      </w:r>
      <w:r w:rsidRPr="00AA787F">
        <w:rPr>
          <w:rFonts w:asciiTheme="minorEastAsia" w:hAnsiTheme="minorEastAsia" w:hint="eastAsia"/>
          <w:lang w:eastAsia="zh-CN"/>
        </w:rPr>
        <w:t>ed数据，呈现查询结果</w:t>
      </w:r>
    </w:p>
    <w:p w14:paraId="04BFFDA4" w14:textId="77777777" w:rsidR="004A214A" w:rsidRDefault="00280F60" w:rsidP="00280F60">
      <w:pPr>
        <w:pStyle w:val="BulletTextHeading1Outline"/>
        <w:numPr>
          <w:ilvl w:val="0"/>
          <w:numId w:val="0"/>
        </w:numPr>
        <w:rPr>
          <w:lang w:eastAsia="zh-CN"/>
        </w:rPr>
      </w:pPr>
      <w:r>
        <w:rPr>
          <w:lang w:eastAsia="zh-CN"/>
        </w:rPr>
        <w:lastRenderedPageBreak/>
        <w:t xml:space="preserve">     </w:t>
      </w:r>
      <w:r w:rsidR="004A214A">
        <w:rPr>
          <w:lang w:eastAsia="zh-CN"/>
        </w:rPr>
        <w:t xml:space="preserve">     </w:t>
      </w:r>
      <w:r>
        <w:rPr>
          <w:noProof/>
          <w:lang w:eastAsia="zh-CN"/>
        </w:rPr>
        <w:t xml:space="preserve"> </w:t>
      </w:r>
      <w:r w:rsidRPr="00280F60">
        <w:rPr>
          <w:noProof/>
          <w:lang w:eastAsia="zh-CN"/>
        </w:rPr>
        <w:drawing>
          <wp:inline distT="0" distB="0" distL="0" distR="0" wp14:anchorId="1D9BD307" wp14:editId="7DFB6F42">
            <wp:extent cx="1790482" cy="4126503"/>
            <wp:effectExtent l="0" t="0" r="635" b="7620"/>
            <wp:docPr id="68" name="Picture 68" descr="C:\Users\yueyue.a.yao\Desktop\YIGU\UI design1103\Design1107\SinaMedSearch-HCPWe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yueyue.a.yao\Desktop\YIGU\UI design1103\Design1107\SinaMedSearch-HCPWeCha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2035" cy="4153128"/>
                    </a:xfrm>
                    <a:prstGeom prst="rect">
                      <a:avLst/>
                    </a:prstGeom>
                    <a:noFill/>
                    <a:ln>
                      <a:noFill/>
                    </a:ln>
                  </pic:spPr>
                </pic:pic>
              </a:graphicData>
            </a:graphic>
          </wp:inline>
        </w:drawing>
      </w:r>
      <w:r>
        <w:rPr>
          <w:noProof/>
          <w:lang w:eastAsia="zh-CN"/>
        </w:rPr>
        <w:t xml:space="preserve">       </w:t>
      </w:r>
      <w:r w:rsidRPr="00280F60">
        <w:rPr>
          <w:noProof/>
          <w:lang w:eastAsia="zh-CN"/>
        </w:rPr>
        <w:drawing>
          <wp:inline distT="0" distB="0" distL="0" distR="0" wp14:anchorId="31E82E43" wp14:editId="3343A0C6">
            <wp:extent cx="1800225" cy="4148959"/>
            <wp:effectExtent l="0" t="0" r="0" b="4445"/>
            <wp:docPr id="70" name="Picture 70" descr="C:\Users\yueyue.a.yao\Desktop\YIGU\UI design1103\Design1107\SinaMedSearch-EN-HCPWe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yueyue.a.yao\Desktop\YIGU\UI design1103\Design1107\SinaMedSearch-EN-HCPWeCha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11717" cy="4175444"/>
                    </a:xfrm>
                    <a:prstGeom prst="rect">
                      <a:avLst/>
                    </a:prstGeom>
                    <a:noFill/>
                    <a:ln>
                      <a:noFill/>
                    </a:ln>
                  </pic:spPr>
                </pic:pic>
              </a:graphicData>
            </a:graphic>
          </wp:inline>
        </w:drawing>
      </w:r>
      <w:r w:rsidR="004A214A">
        <w:rPr>
          <w:lang w:eastAsia="zh-CN"/>
        </w:rPr>
        <w:t xml:space="preserve">    </w:t>
      </w:r>
      <w:r>
        <w:rPr>
          <w:noProof/>
          <w:lang w:eastAsia="zh-CN"/>
        </w:rPr>
        <w:t xml:space="preserve">           </w:t>
      </w:r>
      <w:r w:rsidRPr="00424D40">
        <w:rPr>
          <w:noProof/>
          <w:lang w:eastAsia="zh-CN"/>
        </w:rPr>
        <w:drawing>
          <wp:inline distT="0" distB="0" distL="0" distR="0" wp14:anchorId="447B9D01" wp14:editId="5542F75E">
            <wp:extent cx="2324100" cy="4176117"/>
            <wp:effectExtent l="0" t="0" r="0" b="0"/>
            <wp:docPr id="71" name="Picture 71" descr="C:\Users\yueyue.a.yao\Desktop\YIGU\UI design1103\Design1107\wanFangSearchResult-HCPWe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yueyue.a.yao\Desktop\YIGU\UI design1103\Design1107\wanFangSearchResult-HCPWeCha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35561" cy="4196711"/>
                    </a:xfrm>
                    <a:prstGeom prst="rect">
                      <a:avLst/>
                    </a:prstGeom>
                    <a:noFill/>
                    <a:ln>
                      <a:noFill/>
                    </a:ln>
                  </pic:spPr>
                </pic:pic>
              </a:graphicData>
            </a:graphic>
          </wp:inline>
        </w:drawing>
      </w:r>
      <w:r w:rsidR="004A214A">
        <w:rPr>
          <w:lang w:eastAsia="zh-CN"/>
        </w:rPr>
        <w:t xml:space="preserve"> </w:t>
      </w:r>
    </w:p>
    <w:p w14:paraId="547231B4" w14:textId="77777777" w:rsidR="004A214A" w:rsidRDefault="004A214A" w:rsidP="004A214A">
      <w:pPr>
        <w:pStyle w:val="BulletTextHeading1Outline"/>
        <w:numPr>
          <w:ilvl w:val="0"/>
          <w:numId w:val="0"/>
        </w:numPr>
        <w:ind w:left="1305"/>
        <w:rPr>
          <w:noProof/>
          <w:lang w:eastAsia="zh-CN"/>
        </w:rPr>
      </w:pPr>
      <w:r>
        <w:rPr>
          <w:noProof/>
          <w:lang w:eastAsia="zh-CN"/>
        </w:rPr>
        <w:t xml:space="preserve">            3.2.1.</w:t>
      </w:r>
      <w:r>
        <w:rPr>
          <w:rFonts w:hint="eastAsia"/>
          <w:noProof/>
          <w:lang w:eastAsia="zh-CN"/>
        </w:rPr>
        <w:t>4-</w:t>
      </w:r>
      <w:r>
        <w:rPr>
          <w:noProof/>
          <w:lang w:eastAsia="zh-CN"/>
        </w:rPr>
        <w:t xml:space="preserve">1                   </w:t>
      </w:r>
      <w:r w:rsidR="00280F60">
        <w:rPr>
          <w:noProof/>
          <w:lang w:eastAsia="zh-CN"/>
        </w:rPr>
        <w:t xml:space="preserve">           </w:t>
      </w:r>
      <w:r>
        <w:rPr>
          <w:noProof/>
          <w:lang w:eastAsia="zh-CN"/>
        </w:rPr>
        <w:t xml:space="preserve"> 3.2.1.</w:t>
      </w:r>
      <w:r>
        <w:rPr>
          <w:rFonts w:hint="eastAsia"/>
          <w:noProof/>
          <w:lang w:eastAsia="zh-CN"/>
        </w:rPr>
        <w:t>4-2</w:t>
      </w:r>
      <w:r>
        <w:rPr>
          <w:noProof/>
          <w:lang w:eastAsia="zh-CN"/>
        </w:rPr>
        <w:t xml:space="preserve">                     </w:t>
      </w:r>
      <w:r w:rsidR="00280F60">
        <w:rPr>
          <w:noProof/>
          <w:lang w:eastAsia="zh-CN"/>
        </w:rPr>
        <w:t xml:space="preserve">                             </w:t>
      </w:r>
      <w:r>
        <w:rPr>
          <w:noProof/>
          <w:lang w:eastAsia="zh-CN"/>
        </w:rPr>
        <w:t xml:space="preserve"> 3.2.1.</w:t>
      </w:r>
      <w:r>
        <w:rPr>
          <w:rFonts w:hint="eastAsia"/>
          <w:noProof/>
          <w:lang w:eastAsia="zh-CN"/>
        </w:rPr>
        <w:t>4-3</w:t>
      </w:r>
    </w:p>
    <w:p w14:paraId="3BE997EA" w14:textId="77777777" w:rsidR="004A214A" w:rsidRPr="00E92552" w:rsidRDefault="004A214A" w:rsidP="004A214A">
      <w:pPr>
        <w:pStyle w:val="BulletTextHeading1Outline"/>
        <w:numPr>
          <w:ilvl w:val="3"/>
          <w:numId w:val="21"/>
        </w:numPr>
        <w:tabs>
          <w:tab w:val="left" w:pos="1245"/>
        </w:tabs>
        <w:rPr>
          <w:rFonts w:asciiTheme="minorEastAsia" w:hAnsiTheme="minorEastAsia"/>
          <w:sz w:val="20"/>
          <w:szCs w:val="20"/>
          <w:lang w:eastAsia="zh-CN"/>
        </w:rPr>
      </w:pPr>
      <w:r w:rsidRPr="00E92552">
        <w:rPr>
          <w:rFonts w:asciiTheme="minorEastAsia" w:hAnsiTheme="minorEastAsia" w:hint="eastAsia"/>
          <w:noProof/>
          <w:sz w:val="20"/>
          <w:szCs w:val="20"/>
          <w:lang w:eastAsia="zh-CN"/>
        </w:rPr>
        <w:lastRenderedPageBreak/>
        <w:t>SinoMed文献检索页面分为两种（</w:t>
      </w:r>
      <w:r w:rsidRPr="00E92552">
        <w:rPr>
          <w:rFonts w:asciiTheme="minorEastAsia" w:hAnsiTheme="minorEastAsia"/>
          <w:sz w:val="20"/>
          <w:szCs w:val="20"/>
          <w:lang w:eastAsia="zh-CN"/>
        </w:rPr>
        <w:t>图</w:t>
      </w:r>
      <w:r w:rsidRPr="00E92552">
        <w:rPr>
          <w:rFonts w:asciiTheme="minorEastAsia" w:hAnsiTheme="minorEastAsia"/>
          <w:noProof/>
          <w:sz w:val="20"/>
          <w:szCs w:val="20"/>
          <w:lang w:eastAsia="zh-CN"/>
        </w:rPr>
        <w:t>3.2.1.4</w:t>
      </w:r>
      <w:r w:rsidRPr="00E92552">
        <w:rPr>
          <w:rFonts w:asciiTheme="minorEastAsia" w:hAnsiTheme="minorEastAsia" w:hint="eastAsia"/>
          <w:noProof/>
          <w:sz w:val="20"/>
          <w:szCs w:val="20"/>
          <w:lang w:eastAsia="zh-CN"/>
        </w:rPr>
        <w:t>-</w:t>
      </w:r>
      <w:r w:rsidRPr="00E92552">
        <w:rPr>
          <w:rFonts w:asciiTheme="minorEastAsia" w:hAnsiTheme="minorEastAsia"/>
          <w:noProof/>
          <w:sz w:val="20"/>
          <w:szCs w:val="20"/>
          <w:lang w:eastAsia="zh-CN"/>
        </w:rPr>
        <w:t>1</w:t>
      </w:r>
      <w:r w:rsidRPr="00E92552">
        <w:rPr>
          <w:rFonts w:asciiTheme="minorEastAsia" w:hAnsiTheme="minorEastAsia" w:hint="eastAsia"/>
          <w:noProof/>
          <w:sz w:val="20"/>
          <w:szCs w:val="20"/>
          <w:lang w:eastAsia="zh-CN"/>
        </w:rPr>
        <w:t>和</w:t>
      </w:r>
      <w:r w:rsidRPr="00E92552">
        <w:rPr>
          <w:rFonts w:asciiTheme="minorEastAsia" w:hAnsiTheme="minorEastAsia"/>
          <w:sz w:val="20"/>
          <w:szCs w:val="20"/>
          <w:lang w:eastAsia="zh-CN"/>
        </w:rPr>
        <w:t>图</w:t>
      </w:r>
      <w:r w:rsidRPr="00E92552">
        <w:rPr>
          <w:rFonts w:asciiTheme="minorEastAsia" w:hAnsiTheme="minorEastAsia"/>
          <w:noProof/>
          <w:sz w:val="20"/>
          <w:szCs w:val="20"/>
          <w:lang w:eastAsia="zh-CN"/>
        </w:rPr>
        <w:t>3.2.1.4</w:t>
      </w:r>
      <w:r w:rsidRPr="00E92552">
        <w:rPr>
          <w:rFonts w:asciiTheme="minorEastAsia" w:hAnsiTheme="minorEastAsia" w:hint="eastAsia"/>
          <w:noProof/>
          <w:sz w:val="20"/>
          <w:szCs w:val="20"/>
          <w:lang w:eastAsia="zh-CN"/>
        </w:rPr>
        <w:t>-2），点击主页“中国生物医学文献”进入</w:t>
      </w:r>
      <w:r w:rsidRPr="00E92552">
        <w:rPr>
          <w:rFonts w:asciiTheme="minorEastAsia" w:hAnsiTheme="minorEastAsia"/>
          <w:sz w:val="20"/>
          <w:szCs w:val="20"/>
          <w:lang w:eastAsia="zh-CN"/>
        </w:rPr>
        <w:t>图</w:t>
      </w:r>
      <w:r w:rsidRPr="00E92552">
        <w:rPr>
          <w:rFonts w:asciiTheme="minorEastAsia" w:hAnsiTheme="minorEastAsia"/>
          <w:noProof/>
          <w:sz w:val="20"/>
          <w:szCs w:val="20"/>
          <w:lang w:eastAsia="zh-CN"/>
        </w:rPr>
        <w:t>3.2.1.4</w:t>
      </w:r>
      <w:r w:rsidRPr="00E92552">
        <w:rPr>
          <w:rFonts w:asciiTheme="minorEastAsia" w:hAnsiTheme="minorEastAsia" w:hint="eastAsia"/>
          <w:noProof/>
          <w:sz w:val="20"/>
          <w:szCs w:val="20"/>
          <w:lang w:eastAsia="zh-CN"/>
        </w:rPr>
        <w:t>-</w:t>
      </w:r>
      <w:r w:rsidRPr="00E92552">
        <w:rPr>
          <w:rFonts w:asciiTheme="minorEastAsia" w:hAnsiTheme="minorEastAsia"/>
          <w:noProof/>
          <w:sz w:val="20"/>
          <w:szCs w:val="20"/>
          <w:lang w:eastAsia="zh-CN"/>
        </w:rPr>
        <w:t>1</w:t>
      </w:r>
      <w:r w:rsidRPr="00E92552">
        <w:rPr>
          <w:rFonts w:asciiTheme="minorEastAsia" w:hAnsiTheme="minorEastAsia" w:hint="eastAsia"/>
          <w:noProof/>
          <w:sz w:val="20"/>
          <w:szCs w:val="20"/>
          <w:lang w:eastAsia="zh-CN"/>
        </w:rPr>
        <w:t>页面，点击主页“英文文献”进入图</w:t>
      </w:r>
      <w:r w:rsidRPr="00E92552">
        <w:rPr>
          <w:rFonts w:asciiTheme="minorEastAsia" w:hAnsiTheme="minorEastAsia"/>
          <w:noProof/>
          <w:sz w:val="20"/>
          <w:szCs w:val="20"/>
          <w:lang w:eastAsia="zh-CN"/>
        </w:rPr>
        <w:t>3.2.1.4</w:t>
      </w:r>
      <w:r w:rsidRPr="00E92552">
        <w:rPr>
          <w:rFonts w:asciiTheme="minorEastAsia" w:hAnsiTheme="minorEastAsia" w:hint="eastAsia"/>
          <w:noProof/>
          <w:sz w:val="20"/>
          <w:szCs w:val="20"/>
          <w:lang w:eastAsia="zh-CN"/>
        </w:rPr>
        <w:t>-2页面。</w:t>
      </w:r>
    </w:p>
    <w:p w14:paraId="0B75B777" w14:textId="77777777" w:rsidR="004A214A" w:rsidRPr="00E92552" w:rsidRDefault="004A214A" w:rsidP="004A214A">
      <w:pPr>
        <w:pStyle w:val="BulletTextHeading1Outline"/>
        <w:numPr>
          <w:ilvl w:val="3"/>
          <w:numId w:val="21"/>
        </w:numPr>
        <w:tabs>
          <w:tab w:val="left" w:pos="1245"/>
        </w:tabs>
        <w:rPr>
          <w:rFonts w:asciiTheme="minorEastAsia" w:hAnsiTheme="minorEastAsia"/>
          <w:sz w:val="20"/>
          <w:szCs w:val="20"/>
          <w:lang w:eastAsia="zh-CN"/>
        </w:rPr>
      </w:pPr>
      <w:r w:rsidRPr="00E92552">
        <w:rPr>
          <w:rFonts w:asciiTheme="minorEastAsia" w:hAnsiTheme="minorEastAsia"/>
          <w:sz w:val="20"/>
          <w:szCs w:val="20"/>
          <w:lang w:eastAsia="zh-CN"/>
        </w:rPr>
        <w:t>图3.2.1.4</w:t>
      </w:r>
      <w:r w:rsidRPr="00E92552">
        <w:rPr>
          <w:rFonts w:asciiTheme="minorEastAsia" w:hAnsiTheme="minorEastAsia" w:hint="eastAsia"/>
          <w:sz w:val="20"/>
          <w:szCs w:val="20"/>
          <w:lang w:eastAsia="zh-CN"/>
        </w:rPr>
        <w:t>-</w:t>
      </w:r>
      <w:r w:rsidRPr="00E92552">
        <w:rPr>
          <w:rFonts w:asciiTheme="minorEastAsia" w:hAnsiTheme="minorEastAsia"/>
          <w:sz w:val="20"/>
          <w:szCs w:val="20"/>
          <w:lang w:eastAsia="zh-CN"/>
        </w:rPr>
        <w:t>1页面</w:t>
      </w:r>
      <w:r w:rsidRPr="00E92552">
        <w:rPr>
          <w:rFonts w:asciiTheme="minorEastAsia" w:hAnsiTheme="minorEastAsia" w:hint="eastAsia"/>
          <w:sz w:val="20"/>
          <w:szCs w:val="20"/>
          <w:lang w:eastAsia="zh-CN"/>
        </w:rPr>
        <w:t>和</w:t>
      </w:r>
      <w:r w:rsidRPr="00E92552">
        <w:rPr>
          <w:rFonts w:asciiTheme="minorEastAsia" w:hAnsiTheme="minorEastAsia"/>
          <w:sz w:val="20"/>
          <w:szCs w:val="20"/>
          <w:lang w:eastAsia="zh-CN"/>
        </w:rPr>
        <w:t>图3.2.1.4</w:t>
      </w:r>
      <w:r w:rsidRPr="00E92552">
        <w:rPr>
          <w:rFonts w:asciiTheme="minorEastAsia" w:hAnsiTheme="minorEastAsia" w:hint="eastAsia"/>
          <w:sz w:val="20"/>
          <w:szCs w:val="20"/>
          <w:lang w:eastAsia="zh-CN"/>
        </w:rPr>
        <w:t>-2</w:t>
      </w:r>
      <w:r w:rsidRPr="00E92552">
        <w:rPr>
          <w:rFonts w:asciiTheme="minorEastAsia" w:hAnsiTheme="minorEastAsia"/>
          <w:sz w:val="20"/>
          <w:szCs w:val="20"/>
          <w:lang w:eastAsia="zh-CN"/>
        </w:rPr>
        <w:t>页面检索</w:t>
      </w:r>
      <w:r w:rsidRPr="00E92552">
        <w:rPr>
          <w:rFonts w:asciiTheme="minorEastAsia" w:hAnsiTheme="minorEastAsia" w:hint="eastAsia"/>
          <w:sz w:val="20"/>
          <w:szCs w:val="20"/>
          <w:lang w:eastAsia="zh-CN"/>
        </w:rPr>
        <w:t>条件输入框允许输入汉字英文数字和特殊字符“.”、“/”，“</w:t>
      </w:r>
      <w:r w:rsidRPr="00E92552">
        <w:rPr>
          <w:rFonts w:asciiTheme="minorEastAsia" w:hAnsiTheme="minorEastAsia"/>
          <w:sz w:val="20"/>
          <w:szCs w:val="20"/>
          <w:lang w:eastAsia="zh-CN"/>
        </w:rPr>
        <w:t>-</w:t>
      </w:r>
      <w:r w:rsidRPr="00E92552">
        <w:rPr>
          <w:rFonts w:asciiTheme="minorEastAsia" w:hAnsiTheme="minorEastAsia" w:hint="eastAsia"/>
          <w:sz w:val="20"/>
          <w:szCs w:val="20"/>
          <w:lang w:eastAsia="zh-CN"/>
        </w:rPr>
        <w:t>”。</w:t>
      </w:r>
    </w:p>
    <w:p w14:paraId="3E0C0056" w14:textId="77777777" w:rsidR="004A214A" w:rsidRPr="00E92552" w:rsidRDefault="004A214A" w:rsidP="004A214A">
      <w:pPr>
        <w:pStyle w:val="BulletTextHeading1Outline"/>
        <w:numPr>
          <w:ilvl w:val="3"/>
          <w:numId w:val="21"/>
        </w:numPr>
        <w:tabs>
          <w:tab w:val="left" w:pos="1245"/>
        </w:tabs>
        <w:rPr>
          <w:rFonts w:asciiTheme="minorEastAsia" w:hAnsiTheme="minorEastAsia"/>
          <w:sz w:val="20"/>
          <w:szCs w:val="20"/>
          <w:lang w:eastAsia="zh-CN"/>
        </w:rPr>
      </w:pPr>
      <w:r w:rsidRPr="00E92552">
        <w:rPr>
          <w:rFonts w:asciiTheme="minorEastAsia" w:hAnsiTheme="minorEastAsia"/>
          <w:sz w:val="20"/>
          <w:szCs w:val="20"/>
          <w:lang w:eastAsia="zh-CN"/>
        </w:rPr>
        <w:t>在图</w:t>
      </w:r>
      <w:r w:rsidRPr="00E92552">
        <w:rPr>
          <w:rFonts w:asciiTheme="minorEastAsia" w:hAnsiTheme="minorEastAsia"/>
          <w:noProof/>
          <w:sz w:val="20"/>
          <w:szCs w:val="20"/>
          <w:lang w:eastAsia="zh-CN"/>
        </w:rPr>
        <w:t>3.2.1.</w:t>
      </w:r>
      <w:r w:rsidRPr="00E92552">
        <w:rPr>
          <w:rFonts w:asciiTheme="minorEastAsia" w:hAnsiTheme="minorEastAsia" w:hint="eastAsia"/>
          <w:noProof/>
          <w:sz w:val="20"/>
          <w:szCs w:val="20"/>
          <w:lang w:eastAsia="zh-CN"/>
        </w:rPr>
        <w:t>4-</w:t>
      </w:r>
      <w:r w:rsidRPr="00E92552">
        <w:rPr>
          <w:rFonts w:asciiTheme="minorEastAsia" w:hAnsiTheme="minorEastAsia"/>
          <w:noProof/>
          <w:sz w:val="20"/>
          <w:szCs w:val="20"/>
          <w:lang w:eastAsia="zh-CN"/>
        </w:rPr>
        <w:t>1</w:t>
      </w:r>
      <w:r w:rsidRPr="00E92552">
        <w:rPr>
          <w:rFonts w:asciiTheme="minorEastAsia" w:hAnsiTheme="minorEastAsia" w:hint="eastAsia"/>
          <w:noProof/>
          <w:sz w:val="20"/>
          <w:szCs w:val="20"/>
          <w:lang w:eastAsia="zh-CN"/>
        </w:rPr>
        <w:t>中，检索范围字段随所选文献库变化。</w:t>
      </w:r>
    </w:p>
    <w:p w14:paraId="6D75AE3E" w14:textId="77777777" w:rsidR="004A214A" w:rsidRPr="00E92552" w:rsidRDefault="004A214A" w:rsidP="004A214A">
      <w:pPr>
        <w:pStyle w:val="BulletTextHeading1Outline"/>
        <w:numPr>
          <w:ilvl w:val="3"/>
          <w:numId w:val="21"/>
        </w:numPr>
        <w:tabs>
          <w:tab w:val="left" w:pos="1245"/>
        </w:tabs>
        <w:rPr>
          <w:rFonts w:asciiTheme="minorEastAsia" w:hAnsiTheme="minorEastAsia"/>
          <w:sz w:val="20"/>
          <w:szCs w:val="20"/>
          <w:lang w:eastAsia="zh-CN"/>
        </w:rPr>
      </w:pPr>
      <w:r w:rsidRPr="00E92552">
        <w:rPr>
          <w:rFonts w:asciiTheme="minorEastAsia" w:hAnsiTheme="minorEastAsia"/>
          <w:sz w:val="20"/>
          <w:szCs w:val="20"/>
          <w:lang w:eastAsia="zh-CN"/>
        </w:rPr>
        <w:t>在如图</w:t>
      </w:r>
      <w:r w:rsidRPr="00E92552">
        <w:rPr>
          <w:rFonts w:asciiTheme="minorEastAsia" w:hAnsiTheme="minorEastAsia"/>
          <w:noProof/>
          <w:sz w:val="20"/>
          <w:szCs w:val="20"/>
          <w:lang w:eastAsia="zh-CN"/>
        </w:rPr>
        <w:t>3.2.1.4</w:t>
      </w:r>
      <w:r w:rsidRPr="00E92552">
        <w:rPr>
          <w:rFonts w:asciiTheme="minorEastAsia" w:hAnsiTheme="minorEastAsia" w:hint="eastAsia"/>
          <w:noProof/>
          <w:sz w:val="20"/>
          <w:szCs w:val="20"/>
          <w:lang w:eastAsia="zh-CN"/>
        </w:rPr>
        <w:t>-</w:t>
      </w:r>
      <w:r w:rsidRPr="00E92552">
        <w:rPr>
          <w:rFonts w:asciiTheme="minorEastAsia" w:hAnsiTheme="minorEastAsia"/>
          <w:noProof/>
          <w:sz w:val="20"/>
          <w:szCs w:val="20"/>
          <w:lang w:eastAsia="zh-CN"/>
        </w:rPr>
        <w:t>1页面</w:t>
      </w:r>
      <w:r w:rsidRPr="00E92552">
        <w:rPr>
          <w:rFonts w:asciiTheme="minorEastAsia" w:hAnsiTheme="minorEastAsia" w:hint="eastAsia"/>
          <w:noProof/>
          <w:sz w:val="20"/>
          <w:szCs w:val="20"/>
          <w:lang w:eastAsia="zh-CN"/>
        </w:rPr>
        <w:t>或</w:t>
      </w:r>
      <w:r w:rsidRPr="00E92552">
        <w:rPr>
          <w:rFonts w:asciiTheme="minorEastAsia" w:hAnsiTheme="minorEastAsia"/>
          <w:sz w:val="20"/>
          <w:szCs w:val="20"/>
          <w:lang w:eastAsia="zh-CN"/>
        </w:rPr>
        <w:t>图</w:t>
      </w:r>
      <w:r w:rsidRPr="00E92552">
        <w:rPr>
          <w:rFonts w:asciiTheme="minorEastAsia" w:hAnsiTheme="minorEastAsia"/>
          <w:noProof/>
          <w:sz w:val="20"/>
          <w:szCs w:val="20"/>
          <w:lang w:eastAsia="zh-CN"/>
        </w:rPr>
        <w:t>3.2.1.4</w:t>
      </w:r>
      <w:r w:rsidRPr="00E92552">
        <w:rPr>
          <w:rFonts w:asciiTheme="minorEastAsia" w:hAnsiTheme="minorEastAsia" w:hint="eastAsia"/>
          <w:noProof/>
          <w:sz w:val="20"/>
          <w:szCs w:val="20"/>
          <w:lang w:eastAsia="zh-CN"/>
        </w:rPr>
        <w:t>-2</w:t>
      </w:r>
      <w:r w:rsidRPr="00E92552">
        <w:rPr>
          <w:rFonts w:asciiTheme="minorEastAsia" w:hAnsiTheme="minorEastAsia"/>
          <w:noProof/>
          <w:sz w:val="20"/>
          <w:szCs w:val="20"/>
          <w:lang w:eastAsia="zh-CN"/>
        </w:rPr>
        <w:t>页面设置检索条件点击中文检索进入</w:t>
      </w:r>
      <w:r w:rsidRPr="00E92552">
        <w:rPr>
          <w:rFonts w:asciiTheme="minorEastAsia" w:hAnsiTheme="minorEastAsia" w:hint="eastAsia"/>
          <w:noProof/>
          <w:sz w:val="20"/>
          <w:szCs w:val="20"/>
          <w:lang w:eastAsia="zh-CN"/>
        </w:rPr>
        <w:t>3.2.1.4-3</w:t>
      </w:r>
      <w:r w:rsidRPr="00E92552">
        <w:rPr>
          <w:rFonts w:asciiTheme="minorEastAsia" w:hAnsiTheme="minorEastAsia"/>
          <w:noProof/>
          <w:sz w:val="20"/>
          <w:szCs w:val="20"/>
          <w:lang w:eastAsia="zh-CN"/>
        </w:rPr>
        <w:t>页面</w:t>
      </w:r>
      <w:r w:rsidRPr="00E92552">
        <w:rPr>
          <w:rFonts w:asciiTheme="minorEastAsia" w:hAnsiTheme="minorEastAsia" w:hint="eastAsia"/>
          <w:noProof/>
          <w:sz w:val="20"/>
          <w:szCs w:val="20"/>
          <w:lang w:eastAsia="zh-CN"/>
        </w:rPr>
        <w:t>，若改变输入框内检索条件点击重新检索，检索范围和排序方式仍然依照图3.2.1.4-</w:t>
      </w:r>
      <w:r w:rsidRPr="00E92552">
        <w:rPr>
          <w:rFonts w:asciiTheme="minorEastAsia" w:hAnsiTheme="minorEastAsia"/>
          <w:noProof/>
          <w:sz w:val="20"/>
          <w:szCs w:val="20"/>
          <w:lang w:eastAsia="zh-CN"/>
        </w:rPr>
        <w:t>1</w:t>
      </w:r>
      <w:r w:rsidRPr="00E92552">
        <w:rPr>
          <w:rFonts w:asciiTheme="minorEastAsia" w:hAnsiTheme="minorEastAsia" w:hint="eastAsia"/>
          <w:noProof/>
          <w:sz w:val="20"/>
          <w:szCs w:val="20"/>
          <w:lang w:eastAsia="zh-CN"/>
        </w:rPr>
        <w:t>或3.2.1.4-2</w:t>
      </w:r>
      <w:r w:rsidRPr="00E92552">
        <w:rPr>
          <w:rFonts w:asciiTheme="minorEastAsia" w:hAnsiTheme="minorEastAsia"/>
          <w:noProof/>
          <w:sz w:val="20"/>
          <w:szCs w:val="20"/>
          <w:lang w:eastAsia="zh-CN"/>
        </w:rPr>
        <w:t>中设置的条件</w:t>
      </w:r>
      <w:r w:rsidRPr="00E92552">
        <w:rPr>
          <w:rFonts w:asciiTheme="minorEastAsia" w:hAnsiTheme="minorEastAsia" w:hint="eastAsia"/>
          <w:noProof/>
          <w:sz w:val="20"/>
          <w:szCs w:val="20"/>
          <w:lang w:eastAsia="zh-CN"/>
        </w:rPr>
        <w:t>。</w:t>
      </w:r>
    </w:p>
    <w:p w14:paraId="56AA79E8" w14:textId="77777777" w:rsidR="004A214A" w:rsidRDefault="004A214A" w:rsidP="004A214A">
      <w:pPr>
        <w:pStyle w:val="BulletTextHeading1Outline"/>
        <w:numPr>
          <w:ilvl w:val="3"/>
          <w:numId w:val="21"/>
        </w:numPr>
        <w:tabs>
          <w:tab w:val="left" w:pos="1245"/>
        </w:tabs>
        <w:rPr>
          <w:rFonts w:asciiTheme="minorEastAsia" w:hAnsiTheme="minorEastAsia"/>
          <w:sz w:val="20"/>
          <w:szCs w:val="20"/>
          <w:lang w:eastAsia="zh-CN"/>
        </w:rPr>
      </w:pPr>
      <w:r w:rsidRPr="00E92552">
        <w:rPr>
          <w:rFonts w:asciiTheme="minorEastAsia" w:hAnsiTheme="minorEastAsia" w:hint="eastAsia"/>
          <w:sz w:val="20"/>
          <w:szCs w:val="20"/>
          <w:lang w:eastAsia="zh-CN"/>
        </w:rPr>
        <w:t>图</w:t>
      </w:r>
      <w:r w:rsidRPr="00E92552">
        <w:rPr>
          <w:rFonts w:asciiTheme="minorEastAsia" w:hAnsiTheme="minorEastAsia" w:hint="eastAsia"/>
          <w:noProof/>
          <w:sz w:val="20"/>
          <w:szCs w:val="20"/>
          <w:lang w:eastAsia="zh-CN"/>
        </w:rPr>
        <w:t>3.2.1.4-</w:t>
      </w:r>
      <w:r w:rsidRPr="00E92552">
        <w:rPr>
          <w:rFonts w:asciiTheme="minorEastAsia" w:hAnsiTheme="minorEastAsia"/>
          <w:noProof/>
          <w:sz w:val="20"/>
          <w:szCs w:val="20"/>
          <w:lang w:eastAsia="zh-CN"/>
        </w:rPr>
        <w:t>2搜索结果列表中</w:t>
      </w:r>
      <w:r w:rsidRPr="00E92552">
        <w:rPr>
          <w:rFonts w:asciiTheme="minorEastAsia" w:hAnsiTheme="minorEastAsia" w:hint="eastAsia"/>
          <w:noProof/>
          <w:sz w:val="20"/>
          <w:szCs w:val="20"/>
          <w:lang w:eastAsia="zh-CN"/>
        </w:rPr>
        <w:t>，</w:t>
      </w:r>
      <w:r w:rsidRPr="00E92552">
        <w:rPr>
          <w:rFonts w:asciiTheme="minorEastAsia" w:hAnsiTheme="minorEastAsia"/>
          <w:noProof/>
          <w:sz w:val="20"/>
          <w:szCs w:val="20"/>
          <w:lang w:eastAsia="zh-CN"/>
        </w:rPr>
        <w:t>单条记录只显示</w:t>
      </w:r>
      <w:r w:rsidRPr="00E92552">
        <w:rPr>
          <w:rFonts w:asciiTheme="minorEastAsia" w:hAnsiTheme="minorEastAsia" w:hint="eastAsia"/>
          <w:noProof/>
          <w:sz w:val="20"/>
          <w:szCs w:val="20"/>
          <w:lang w:eastAsia="zh-CN"/>
        </w:rPr>
        <w:t>“文献标题”“期刊名称”“作者”三项，默认显示10条记录（若搜索结果不足十条则显示全部），在列表底部上拉可显示更多（一次上拉多显示十条）。</w:t>
      </w:r>
    </w:p>
    <w:p w14:paraId="65139D02" w14:textId="77777777" w:rsidR="006A0B18" w:rsidRPr="006A0B18" w:rsidRDefault="006A0B18" w:rsidP="004A214A">
      <w:pPr>
        <w:pStyle w:val="BulletTextHeading1Outline"/>
        <w:numPr>
          <w:ilvl w:val="3"/>
          <w:numId w:val="21"/>
        </w:numPr>
        <w:tabs>
          <w:tab w:val="left" w:pos="1245"/>
        </w:tabs>
        <w:rPr>
          <w:rFonts w:asciiTheme="minorEastAsia" w:hAnsiTheme="minorEastAsia"/>
          <w:sz w:val="20"/>
          <w:szCs w:val="20"/>
          <w:lang w:eastAsia="zh-CN"/>
        </w:rPr>
      </w:pPr>
      <w:r>
        <w:rPr>
          <w:rFonts w:ascii="宋体" w:eastAsia="宋体" w:hAnsi="宋体" w:cs="Calibri" w:hint="eastAsia"/>
          <w:sz w:val="20"/>
          <w:szCs w:val="20"/>
          <w:lang w:eastAsia="zh-CN"/>
        </w:rPr>
        <w:t>“发送到邮箱”按钮下发写文字“由于版权原因，暂时不提供在线预览”和“您本月已下载XX篇，剩余X篇”。</w:t>
      </w:r>
    </w:p>
    <w:p w14:paraId="3C7B4CDD" w14:textId="77777777" w:rsidR="004A214A" w:rsidRPr="00BA0DA3" w:rsidRDefault="004A214A" w:rsidP="004A214A">
      <w:pPr>
        <w:pStyle w:val="BulletTextHeading1Outline"/>
        <w:numPr>
          <w:ilvl w:val="0"/>
          <w:numId w:val="0"/>
        </w:numPr>
        <w:tabs>
          <w:tab w:val="left" w:pos="1245"/>
        </w:tabs>
        <w:ind w:left="2040"/>
        <w:rPr>
          <w:color w:val="FF0000"/>
          <w:lang w:eastAsia="zh-CN"/>
        </w:rPr>
      </w:pPr>
    </w:p>
    <w:p w14:paraId="61408CC8" w14:textId="77777777" w:rsidR="004A214A" w:rsidRDefault="004A214A" w:rsidP="004A214A">
      <w:pPr>
        <w:pStyle w:val="BulletTextHeading1Outline"/>
        <w:numPr>
          <w:ilvl w:val="0"/>
          <w:numId w:val="21"/>
        </w:numPr>
        <w:tabs>
          <w:tab w:val="left" w:pos="1480"/>
        </w:tabs>
        <w:ind w:left="1305"/>
        <w:rPr>
          <w:lang w:eastAsia="zh-CN"/>
        </w:rPr>
      </w:pPr>
      <w:r>
        <w:rPr>
          <w:rFonts w:hint="eastAsia"/>
          <w:lang w:eastAsia="zh-CN"/>
        </w:rPr>
        <w:t>查看单条搜索结果详情</w:t>
      </w:r>
    </w:p>
    <w:p w14:paraId="0465ADFA" w14:textId="77777777" w:rsidR="004A214A" w:rsidRDefault="004A214A" w:rsidP="004A214A">
      <w:pPr>
        <w:pStyle w:val="BulletTextHeading1Outline"/>
        <w:numPr>
          <w:ilvl w:val="0"/>
          <w:numId w:val="0"/>
        </w:numPr>
        <w:ind w:left="1305"/>
        <w:rPr>
          <w:lang w:eastAsia="zh-CN"/>
        </w:rPr>
      </w:pPr>
      <w:r>
        <w:rPr>
          <w:lang w:eastAsia="zh-CN"/>
        </w:rPr>
        <w:lastRenderedPageBreak/>
        <w:tab/>
      </w:r>
      <w:r>
        <w:rPr>
          <w:lang w:eastAsia="zh-CN"/>
        </w:rPr>
        <w:tab/>
      </w:r>
      <w:r>
        <w:rPr>
          <w:lang w:eastAsia="zh-CN"/>
        </w:rPr>
        <w:tab/>
        <w:t xml:space="preserve">      </w:t>
      </w:r>
      <w:r>
        <w:rPr>
          <w:lang w:eastAsia="zh-CN"/>
        </w:rPr>
        <w:tab/>
      </w:r>
      <w:r w:rsidR="00EC296A" w:rsidRPr="00FF0952">
        <w:rPr>
          <w:noProof/>
          <w:lang w:eastAsia="zh-CN"/>
        </w:rPr>
        <w:drawing>
          <wp:inline distT="0" distB="0" distL="0" distR="0" wp14:anchorId="0518C059" wp14:editId="2197B8BA">
            <wp:extent cx="2219325" cy="3987851"/>
            <wp:effectExtent l="0" t="0" r="0" b="0"/>
            <wp:docPr id="72" name="Picture 72" descr="C:\Users\yueyue.a.yao\Desktop\YIGU\UI design1103\Design1107\wanFangLiteratureResult-HCPWe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yueyue.a.yao\Desktop\YIGU\UI design1103\Design1107\wanFangLiteratureResult-HCPWeCha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25391" cy="3998751"/>
                    </a:xfrm>
                    <a:prstGeom prst="rect">
                      <a:avLst/>
                    </a:prstGeom>
                    <a:noFill/>
                    <a:ln>
                      <a:noFill/>
                    </a:ln>
                  </pic:spPr>
                </pic:pic>
              </a:graphicData>
            </a:graphic>
          </wp:inline>
        </w:drawing>
      </w:r>
      <w:r>
        <w:rPr>
          <w:lang w:eastAsia="zh-CN"/>
        </w:rPr>
        <w:t xml:space="preserve">  </w:t>
      </w:r>
    </w:p>
    <w:p w14:paraId="4BCFF0B7" w14:textId="77777777" w:rsidR="004A214A" w:rsidRPr="00E92552" w:rsidRDefault="004A214A" w:rsidP="004A214A">
      <w:pPr>
        <w:pStyle w:val="BulletTextHeading1Outline"/>
        <w:numPr>
          <w:ilvl w:val="3"/>
          <w:numId w:val="21"/>
        </w:numPr>
        <w:tabs>
          <w:tab w:val="left" w:pos="1245"/>
        </w:tabs>
        <w:rPr>
          <w:sz w:val="20"/>
          <w:szCs w:val="20"/>
          <w:lang w:eastAsia="zh-CN"/>
        </w:rPr>
      </w:pPr>
      <w:r w:rsidRPr="00E92552">
        <w:rPr>
          <w:rFonts w:hint="eastAsia"/>
          <w:sz w:val="20"/>
          <w:szCs w:val="20"/>
          <w:lang w:eastAsia="zh-CN"/>
        </w:rPr>
        <w:t>此页面中显示字段有文献标题，期刊名称，作者名称，摘要，关键词</w:t>
      </w:r>
      <w:r w:rsidRPr="00E92552">
        <w:rPr>
          <w:rFonts w:hint="eastAsia"/>
          <w:noProof/>
          <w:sz w:val="20"/>
          <w:szCs w:val="20"/>
          <w:lang w:eastAsia="zh-CN"/>
        </w:rPr>
        <w:t>。</w:t>
      </w:r>
    </w:p>
    <w:p w14:paraId="03526C5C" w14:textId="77777777" w:rsidR="004A214A" w:rsidRDefault="004A214A" w:rsidP="004A214A">
      <w:pPr>
        <w:pStyle w:val="BulletTextHeading1Outline"/>
        <w:numPr>
          <w:ilvl w:val="0"/>
          <w:numId w:val="0"/>
        </w:numPr>
        <w:ind w:left="360"/>
        <w:rPr>
          <w:lang w:eastAsia="zh-CN"/>
        </w:rPr>
      </w:pPr>
    </w:p>
    <w:p w14:paraId="0C13AAAA" w14:textId="77777777" w:rsidR="004A214A" w:rsidRPr="00627EB7" w:rsidRDefault="004A214A" w:rsidP="004A214A">
      <w:pPr>
        <w:pStyle w:val="BulletTextHeading1Outline"/>
        <w:numPr>
          <w:ilvl w:val="0"/>
          <w:numId w:val="21"/>
        </w:numPr>
        <w:tabs>
          <w:tab w:val="left" w:pos="1480"/>
        </w:tabs>
        <w:rPr>
          <w:lang w:eastAsia="zh-CN"/>
        </w:rPr>
      </w:pPr>
      <w:r>
        <w:rPr>
          <w:lang w:eastAsia="zh-CN"/>
        </w:rPr>
        <w:t>将文献发送到邮箱</w:t>
      </w:r>
    </w:p>
    <w:p w14:paraId="6986F9CC" w14:textId="77777777" w:rsidR="004A214A" w:rsidRPr="004D3240" w:rsidRDefault="004A214A" w:rsidP="004A214A">
      <w:pPr>
        <w:pStyle w:val="BulletTextHeading1Outline"/>
        <w:numPr>
          <w:ilvl w:val="2"/>
          <w:numId w:val="21"/>
        </w:numPr>
        <w:tabs>
          <w:tab w:val="left" w:pos="1480"/>
          <w:tab w:val="left" w:pos="2560"/>
        </w:tabs>
        <w:rPr>
          <w:rFonts w:asciiTheme="minorEastAsia" w:hAnsiTheme="minorEastAsia"/>
          <w:sz w:val="20"/>
          <w:szCs w:val="20"/>
          <w:lang w:eastAsia="zh-CN"/>
        </w:rPr>
      </w:pPr>
      <w:r w:rsidRPr="004D3240">
        <w:rPr>
          <w:rFonts w:asciiTheme="minorEastAsia" w:hAnsiTheme="minorEastAsia" w:hint="eastAsia"/>
          <w:sz w:val="20"/>
          <w:szCs w:val="20"/>
          <w:lang w:eastAsia="zh-CN"/>
        </w:rPr>
        <w:lastRenderedPageBreak/>
        <w:t>若为非“西文生物医学文献数据库”文献库的</w:t>
      </w:r>
      <w:r w:rsidRPr="004D3240">
        <w:rPr>
          <w:rFonts w:asciiTheme="minorEastAsia" w:hAnsiTheme="minorEastAsia"/>
          <w:sz w:val="20"/>
          <w:szCs w:val="20"/>
          <w:lang w:eastAsia="zh-CN"/>
        </w:rPr>
        <w:t>SinoMed</w:t>
      </w:r>
      <w:r w:rsidRPr="004D3240">
        <w:rPr>
          <w:rFonts w:asciiTheme="minorEastAsia" w:hAnsiTheme="minorEastAsia" w:hint="eastAsia"/>
          <w:sz w:val="20"/>
          <w:szCs w:val="20"/>
          <w:lang w:eastAsia="zh-CN"/>
        </w:rPr>
        <w:t>文献，文献直接推送到邮箱。</w:t>
      </w:r>
    </w:p>
    <w:p w14:paraId="7A2A0739" w14:textId="77777777" w:rsidR="004A214A" w:rsidRPr="004D3240" w:rsidRDefault="004A214A" w:rsidP="004A214A">
      <w:pPr>
        <w:pStyle w:val="BulletTextHeading1Outline"/>
        <w:numPr>
          <w:ilvl w:val="2"/>
          <w:numId w:val="21"/>
        </w:numPr>
        <w:tabs>
          <w:tab w:val="left" w:pos="1480"/>
          <w:tab w:val="left" w:pos="2560"/>
        </w:tabs>
        <w:rPr>
          <w:rFonts w:asciiTheme="minorEastAsia" w:hAnsiTheme="minorEastAsia"/>
          <w:sz w:val="20"/>
          <w:szCs w:val="20"/>
          <w:lang w:eastAsia="zh-CN"/>
        </w:rPr>
      </w:pPr>
      <w:r w:rsidRPr="004D3240">
        <w:rPr>
          <w:rFonts w:asciiTheme="minorEastAsia" w:hAnsiTheme="minorEastAsia" w:hint="eastAsia"/>
          <w:sz w:val="20"/>
          <w:szCs w:val="20"/>
          <w:lang w:eastAsia="zh-CN"/>
        </w:rPr>
        <w:t>若为“西文生物医学文献数据库”文献库的</w:t>
      </w:r>
      <w:r w:rsidRPr="004D3240">
        <w:rPr>
          <w:rFonts w:asciiTheme="minorEastAsia" w:hAnsiTheme="minorEastAsia"/>
          <w:sz w:val="20"/>
          <w:szCs w:val="20"/>
          <w:lang w:eastAsia="zh-CN"/>
        </w:rPr>
        <w:t>SinoMed</w:t>
      </w:r>
      <w:r w:rsidRPr="004D3240">
        <w:rPr>
          <w:rFonts w:asciiTheme="minorEastAsia" w:hAnsiTheme="minorEastAsia" w:hint="eastAsia"/>
          <w:sz w:val="20"/>
          <w:szCs w:val="20"/>
          <w:lang w:eastAsia="zh-CN"/>
        </w:rPr>
        <w:t xml:space="preserve">文献，文献无法推送到邮箱，后台将自动提交一个医学咨询（医学咨询标题即为此文献名称），给用户显示相应提示   </w:t>
      </w:r>
    </w:p>
    <w:p w14:paraId="39641DDA" w14:textId="3033F27C" w:rsidR="004A214A" w:rsidRPr="00DC1283" w:rsidRDefault="004A214A" w:rsidP="00116D13">
      <w:pPr>
        <w:pStyle w:val="BulletTextHeading1Outline"/>
        <w:numPr>
          <w:ilvl w:val="0"/>
          <w:numId w:val="0"/>
        </w:numPr>
        <w:ind w:left="1620"/>
        <w:rPr>
          <w:rFonts w:asciiTheme="minorEastAsia" w:hAnsiTheme="minorEastAsia"/>
          <w:sz w:val="18"/>
          <w:szCs w:val="18"/>
          <w:lang w:eastAsia="zh-CN"/>
        </w:rPr>
      </w:pPr>
      <w:r w:rsidRPr="00DC1283">
        <w:rPr>
          <w:rFonts w:asciiTheme="minorEastAsia" w:hAnsiTheme="minorEastAsia" w:hint="eastAsia"/>
          <w:sz w:val="18"/>
          <w:szCs w:val="18"/>
          <w:lang w:eastAsia="zh-CN"/>
        </w:rPr>
        <w:t>*用户提交医学咨询时，接口将先检测</w:t>
      </w:r>
      <w:ins w:id="161" w:author="Yueyue Yao" w:date="2017-11-14T16:11:00Z">
        <w:r w:rsidR="00116D13">
          <w:rPr>
            <w:rFonts w:asciiTheme="minorEastAsia" w:hAnsiTheme="minorEastAsia" w:hint="eastAsia"/>
            <w:sz w:val="18"/>
            <w:szCs w:val="18"/>
            <w:lang w:eastAsia="zh-CN"/>
          </w:rPr>
          <w:t>WebConfig文件中</w:t>
        </w:r>
      </w:ins>
      <w:r w:rsidRPr="00DC1283">
        <w:rPr>
          <w:rFonts w:asciiTheme="minorEastAsia" w:hAnsiTheme="minorEastAsia" w:hint="eastAsia"/>
          <w:sz w:val="18"/>
          <w:szCs w:val="18"/>
          <w:lang w:eastAsia="zh-CN"/>
        </w:rPr>
        <w:t>医学咨询功能的可用状态，若为可用，将直接提交；若为不可用，将提示用户外文文献无法直接下载，且现暂时无法提交医学咨询，请稍后再试。</w:t>
      </w:r>
    </w:p>
    <w:p w14:paraId="50DA0FAF" w14:textId="77777777" w:rsidR="004A214A" w:rsidRPr="00275A09" w:rsidRDefault="004A214A" w:rsidP="004A214A">
      <w:pPr>
        <w:pStyle w:val="BulletTextHeading1Outline"/>
        <w:numPr>
          <w:ilvl w:val="0"/>
          <w:numId w:val="0"/>
        </w:numPr>
        <w:ind w:left="1620"/>
        <w:rPr>
          <w:color w:val="FF0000"/>
          <w:sz w:val="20"/>
          <w:szCs w:val="20"/>
          <w:lang w:eastAsia="zh-CN"/>
        </w:rPr>
      </w:pPr>
    </w:p>
    <w:p w14:paraId="58987E18" w14:textId="77777777" w:rsidR="004A214A" w:rsidRDefault="004A214A" w:rsidP="004A214A">
      <w:pPr>
        <w:pStyle w:val="BulletTextHeading1Outline"/>
        <w:numPr>
          <w:ilvl w:val="0"/>
          <w:numId w:val="0"/>
        </w:numPr>
        <w:ind w:left="780"/>
        <w:rPr>
          <w:lang w:eastAsia="zh-CN"/>
        </w:rPr>
      </w:pPr>
    </w:p>
    <w:p w14:paraId="6D2A5088" w14:textId="77777777" w:rsidR="004A214A" w:rsidRDefault="004A214A" w:rsidP="004A214A">
      <w:pPr>
        <w:pStyle w:val="BulletTextHeading1Outline"/>
        <w:numPr>
          <w:ilvl w:val="0"/>
          <w:numId w:val="0"/>
        </w:numPr>
        <w:ind w:left="360" w:hanging="360"/>
        <w:rPr>
          <w:lang w:eastAsia="zh-CN"/>
        </w:rPr>
      </w:pPr>
      <w:r>
        <w:rPr>
          <w:lang w:eastAsia="zh-CN"/>
        </w:rPr>
        <w:lastRenderedPageBreak/>
        <w:t xml:space="preserve">            </w:t>
      </w:r>
      <w:r w:rsidR="009D1FE8">
        <w:rPr>
          <w:lang w:eastAsia="zh-CN"/>
        </w:rPr>
        <w:t xml:space="preserve">             </w:t>
      </w:r>
      <w:r>
        <w:rPr>
          <w:lang w:eastAsia="zh-CN"/>
        </w:rPr>
        <w:t xml:space="preserve">         </w:t>
      </w:r>
      <w:r>
        <w:rPr>
          <w:noProof/>
          <w:lang w:eastAsia="zh-CN"/>
        </w:rPr>
        <w:drawing>
          <wp:inline distT="0" distB="0" distL="0" distR="0" wp14:anchorId="5496795B" wp14:editId="2BBA8455">
            <wp:extent cx="1955997" cy="40386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63551" cy="4054196"/>
                    </a:xfrm>
                    <a:prstGeom prst="rect">
                      <a:avLst/>
                    </a:prstGeom>
                  </pic:spPr>
                </pic:pic>
              </a:graphicData>
            </a:graphic>
          </wp:inline>
        </w:drawing>
      </w:r>
      <w:r>
        <w:rPr>
          <w:lang w:eastAsia="zh-CN"/>
        </w:rPr>
        <w:t xml:space="preserve">             </w:t>
      </w:r>
      <w:r>
        <w:rPr>
          <w:noProof/>
          <w:lang w:eastAsia="zh-CN"/>
        </w:rPr>
        <w:drawing>
          <wp:inline distT="0" distB="0" distL="0" distR="0" wp14:anchorId="2D73766A" wp14:editId="41928990">
            <wp:extent cx="1976588" cy="4057015"/>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85954" cy="4076239"/>
                    </a:xfrm>
                    <a:prstGeom prst="rect">
                      <a:avLst/>
                    </a:prstGeom>
                  </pic:spPr>
                </pic:pic>
              </a:graphicData>
            </a:graphic>
          </wp:inline>
        </w:drawing>
      </w:r>
    </w:p>
    <w:p w14:paraId="0B606E3E" w14:textId="77777777" w:rsidR="004A214A" w:rsidRDefault="004A214A" w:rsidP="004A214A">
      <w:pPr>
        <w:pStyle w:val="BulletTextHeading1Outline"/>
        <w:numPr>
          <w:ilvl w:val="0"/>
          <w:numId w:val="0"/>
        </w:numPr>
        <w:ind w:left="360" w:hanging="360"/>
        <w:rPr>
          <w:lang w:eastAsia="zh-CN"/>
        </w:rPr>
      </w:pPr>
      <w:r>
        <w:rPr>
          <w:noProof/>
          <w:lang w:eastAsia="zh-CN"/>
        </w:rPr>
        <w:t xml:space="preserve">                            </w:t>
      </w:r>
      <w:r w:rsidR="009D1FE8">
        <w:rPr>
          <w:noProof/>
          <w:lang w:eastAsia="zh-CN"/>
        </w:rPr>
        <w:t xml:space="preserve">  </w:t>
      </w:r>
      <w:r>
        <w:rPr>
          <w:noProof/>
          <w:lang w:eastAsia="zh-CN"/>
        </w:rPr>
        <w:t xml:space="preserve">  </w:t>
      </w:r>
      <w:r w:rsidR="009D1FE8">
        <w:rPr>
          <w:noProof/>
          <w:lang w:eastAsia="zh-CN"/>
        </w:rPr>
        <w:t xml:space="preserve">                  </w:t>
      </w:r>
      <w:r>
        <w:rPr>
          <w:noProof/>
          <w:lang w:eastAsia="zh-CN"/>
        </w:rPr>
        <w:t xml:space="preserve"> 3.2.1.</w:t>
      </w:r>
      <w:r>
        <w:rPr>
          <w:rFonts w:hint="eastAsia"/>
          <w:noProof/>
          <w:lang w:eastAsia="zh-CN"/>
        </w:rPr>
        <w:t>4-4</w:t>
      </w:r>
      <w:r>
        <w:rPr>
          <w:noProof/>
          <w:lang w:eastAsia="zh-CN"/>
        </w:rPr>
        <w:t xml:space="preserve">                               </w:t>
      </w:r>
      <w:r w:rsidR="009D1FE8">
        <w:rPr>
          <w:noProof/>
          <w:lang w:eastAsia="zh-CN"/>
        </w:rPr>
        <w:t xml:space="preserve">                      </w:t>
      </w:r>
      <w:r>
        <w:rPr>
          <w:noProof/>
          <w:lang w:eastAsia="zh-CN"/>
        </w:rPr>
        <w:t xml:space="preserve"> 3.2.1.</w:t>
      </w:r>
      <w:r>
        <w:rPr>
          <w:rFonts w:hint="eastAsia"/>
          <w:noProof/>
          <w:lang w:eastAsia="zh-CN"/>
        </w:rPr>
        <w:t>4-5</w:t>
      </w:r>
    </w:p>
    <w:p w14:paraId="0D71E551" w14:textId="77777777" w:rsidR="004A214A" w:rsidRDefault="004A214A" w:rsidP="004A214A">
      <w:pPr>
        <w:pStyle w:val="BulletTextHeading1Outline"/>
        <w:numPr>
          <w:ilvl w:val="0"/>
          <w:numId w:val="0"/>
        </w:numPr>
        <w:ind w:left="360" w:hanging="360"/>
        <w:rPr>
          <w:lang w:eastAsia="zh-CN"/>
        </w:rPr>
      </w:pPr>
    </w:p>
    <w:p w14:paraId="65770F05" w14:textId="77777777" w:rsidR="004A214A" w:rsidRPr="000A46B7" w:rsidRDefault="004A214A" w:rsidP="004A214A">
      <w:pPr>
        <w:rPr>
          <w:rFonts w:asciiTheme="minorEastAsia" w:hAnsiTheme="minorEastAsia"/>
          <w:noProof/>
          <w:sz w:val="18"/>
          <w:szCs w:val="18"/>
          <w:lang w:eastAsia="zh-CN"/>
        </w:rPr>
      </w:pPr>
      <w:r>
        <w:rPr>
          <w:lang w:eastAsia="zh-CN"/>
        </w:rPr>
        <w:tab/>
      </w:r>
      <w:r>
        <w:rPr>
          <w:lang w:eastAsia="zh-CN"/>
        </w:rPr>
        <w:tab/>
      </w:r>
      <w:r>
        <w:rPr>
          <w:lang w:eastAsia="zh-CN"/>
        </w:rPr>
        <w:tab/>
      </w:r>
      <w:r w:rsidRPr="000A46B7">
        <w:rPr>
          <w:rFonts w:asciiTheme="minorEastAsia" w:hAnsiTheme="minorEastAsia" w:hint="eastAsia"/>
          <w:noProof/>
          <w:sz w:val="18"/>
          <w:szCs w:val="18"/>
          <w:lang w:eastAsia="zh-CN"/>
        </w:rPr>
        <w:t>*此处用户输入邮箱信息时，输入@符后，显示</w:t>
      </w:r>
      <w:r w:rsidRPr="000A46B7">
        <w:rPr>
          <w:rFonts w:asciiTheme="minorEastAsia" w:hAnsiTheme="minorEastAsia"/>
          <w:noProof/>
          <w:sz w:val="18"/>
          <w:szCs w:val="18"/>
          <w:lang w:eastAsia="zh-CN"/>
        </w:rPr>
        <w:t>’qq.com’,’163.com’</w:t>
      </w:r>
      <w:r w:rsidRPr="000A46B7">
        <w:rPr>
          <w:rFonts w:asciiTheme="minorEastAsia" w:hAnsiTheme="minorEastAsia" w:hint="eastAsia"/>
          <w:noProof/>
          <w:sz w:val="18"/>
          <w:szCs w:val="18"/>
          <w:lang w:eastAsia="zh-CN"/>
        </w:rPr>
        <w:t>等常见邮箱后缀提示</w:t>
      </w:r>
    </w:p>
    <w:p w14:paraId="23880E4E" w14:textId="77777777" w:rsidR="004A214A" w:rsidRPr="000A46B7" w:rsidRDefault="004A214A" w:rsidP="004A214A">
      <w:pPr>
        <w:pStyle w:val="BulletTextHeading1Outline"/>
        <w:numPr>
          <w:ilvl w:val="3"/>
          <w:numId w:val="21"/>
        </w:numPr>
        <w:tabs>
          <w:tab w:val="left" w:pos="1245"/>
        </w:tabs>
        <w:rPr>
          <w:rFonts w:asciiTheme="minorEastAsia" w:hAnsiTheme="minorEastAsia"/>
          <w:noProof/>
          <w:sz w:val="20"/>
          <w:szCs w:val="20"/>
          <w:lang w:eastAsia="zh-CN"/>
        </w:rPr>
      </w:pPr>
      <w:r w:rsidRPr="000A46B7">
        <w:rPr>
          <w:rFonts w:asciiTheme="minorEastAsia" w:hAnsiTheme="minorEastAsia" w:hint="eastAsia"/>
          <w:sz w:val="20"/>
          <w:szCs w:val="20"/>
          <w:lang w:eastAsia="zh-CN"/>
        </w:rPr>
        <w:lastRenderedPageBreak/>
        <w:t>用户点击“发送到邮箱”按钮，先获取用户剩余月下载次数，若大于0，则显示图</w:t>
      </w:r>
      <w:r w:rsidRPr="000A46B7">
        <w:rPr>
          <w:rFonts w:asciiTheme="minorEastAsia" w:hAnsiTheme="minorEastAsia"/>
          <w:noProof/>
          <w:sz w:val="20"/>
          <w:szCs w:val="20"/>
          <w:lang w:eastAsia="zh-CN"/>
        </w:rPr>
        <w:t>3.2.1.3</w:t>
      </w:r>
      <w:r w:rsidRPr="000A46B7">
        <w:rPr>
          <w:rFonts w:asciiTheme="minorEastAsia" w:hAnsiTheme="minorEastAsia" w:hint="eastAsia"/>
          <w:noProof/>
          <w:sz w:val="20"/>
          <w:szCs w:val="20"/>
          <w:lang w:eastAsia="zh-CN"/>
        </w:rPr>
        <w:t>-4</w:t>
      </w:r>
      <w:r w:rsidRPr="000A46B7">
        <w:rPr>
          <w:rFonts w:asciiTheme="minorEastAsia" w:hAnsiTheme="minorEastAsia" w:hint="eastAsia"/>
          <w:sz w:val="20"/>
          <w:szCs w:val="20"/>
          <w:lang w:eastAsia="zh-CN"/>
        </w:rPr>
        <w:t>页面，若不大于0，则显示月下载次数不足相关提示。</w:t>
      </w:r>
    </w:p>
    <w:p w14:paraId="359997DC" w14:textId="77777777" w:rsidR="004A214A" w:rsidRPr="000A46B7" w:rsidRDefault="004A214A" w:rsidP="004A214A">
      <w:pPr>
        <w:pStyle w:val="BulletTextHeading1Outline"/>
        <w:numPr>
          <w:ilvl w:val="3"/>
          <w:numId w:val="21"/>
        </w:numPr>
        <w:tabs>
          <w:tab w:val="left" w:pos="1245"/>
        </w:tabs>
        <w:rPr>
          <w:rFonts w:asciiTheme="minorEastAsia" w:hAnsiTheme="minorEastAsia"/>
          <w:sz w:val="20"/>
          <w:szCs w:val="20"/>
          <w:lang w:eastAsia="zh-CN"/>
        </w:rPr>
      </w:pPr>
      <w:r w:rsidRPr="000A46B7">
        <w:rPr>
          <w:rFonts w:asciiTheme="minorEastAsia" w:hAnsiTheme="minorEastAsia"/>
          <w:sz w:val="20"/>
          <w:szCs w:val="20"/>
          <w:lang w:eastAsia="zh-CN"/>
        </w:rPr>
        <w:t>如图</w:t>
      </w:r>
      <w:r w:rsidRPr="000A46B7">
        <w:rPr>
          <w:rFonts w:asciiTheme="minorEastAsia" w:hAnsiTheme="minorEastAsia"/>
          <w:noProof/>
          <w:sz w:val="20"/>
          <w:szCs w:val="20"/>
          <w:lang w:eastAsia="zh-CN"/>
        </w:rPr>
        <w:t>3.2.1.</w:t>
      </w:r>
      <w:r w:rsidRPr="000A46B7">
        <w:rPr>
          <w:rFonts w:asciiTheme="minorEastAsia" w:hAnsiTheme="minorEastAsia" w:hint="eastAsia"/>
          <w:noProof/>
          <w:sz w:val="20"/>
          <w:szCs w:val="20"/>
          <w:lang w:eastAsia="zh-CN"/>
        </w:rPr>
        <w:t>4-4中输入框默认填充用户个人信息中设置的邮箱，发送之前用户可编辑收件邮箱，且不影响用户个人信息中的邮箱的值。</w:t>
      </w:r>
    </w:p>
    <w:p w14:paraId="60639E5F" w14:textId="77777777" w:rsidR="004A214A" w:rsidRDefault="004A214A" w:rsidP="004A214A">
      <w:pPr>
        <w:pStyle w:val="BulletTextHeading1Outline"/>
        <w:numPr>
          <w:ilvl w:val="3"/>
          <w:numId w:val="21"/>
        </w:numPr>
        <w:tabs>
          <w:tab w:val="left" w:pos="1245"/>
        </w:tabs>
        <w:rPr>
          <w:rFonts w:asciiTheme="minorEastAsia" w:hAnsiTheme="minorEastAsia"/>
          <w:sz w:val="20"/>
          <w:szCs w:val="20"/>
          <w:lang w:eastAsia="zh-CN"/>
        </w:rPr>
      </w:pPr>
      <w:r w:rsidRPr="000A46B7">
        <w:rPr>
          <w:rFonts w:asciiTheme="minorEastAsia" w:hAnsiTheme="minorEastAsia" w:hint="eastAsia"/>
          <w:sz w:val="20"/>
          <w:szCs w:val="20"/>
          <w:lang w:eastAsia="zh-CN"/>
        </w:rPr>
        <w:t>调用发送邮件的方法，若能成功发送，显示</w:t>
      </w:r>
      <w:r w:rsidRPr="000A46B7">
        <w:rPr>
          <w:rFonts w:asciiTheme="minorEastAsia" w:hAnsiTheme="minorEastAsia"/>
          <w:sz w:val="20"/>
          <w:szCs w:val="20"/>
          <w:lang w:eastAsia="zh-CN"/>
        </w:rPr>
        <w:t>如图</w:t>
      </w:r>
      <w:r w:rsidRPr="000A46B7">
        <w:rPr>
          <w:rFonts w:asciiTheme="minorEastAsia" w:hAnsiTheme="minorEastAsia"/>
          <w:noProof/>
          <w:sz w:val="20"/>
          <w:szCs w:val="20"/>
          <w:lang w:eastAsia="zh-CN"/>
        </w:rPr>
        <w:t>3.2.1.</w:t>
      </w:r>
      <w:r w:rsidRPr="000A46B7">
        <w:rPr>
          <w:rFonts w:asciiTheme="minorEastAsia" w:hAnsiTheme="minorEastAsia" w:hint="eastAsia"/>
          <w:noProof/>
          <w:sz w:val="20"/>
          <w:szCs w:val="20"/>
          <w:lang w:eastAsia="zh-CN"/>
        </w:rPr>
        <w:t>4-5提示，</w:t>
      </w:r>
      <w:r w:rsidRPr="000A46B7">
        <w:rPr>
          <w:rFonts w:asciiTheme="minorEastAsia" w:hAnsiTheme="minorEastAsia" w:hint="eastAsia"/>
          <w:sz w:val="20"/>
          <w:szCs w:val="20"/>
          <w:lang w:eastAsia="zh-CN"/>
        </w:rPr>
        <w:t>将用户信息，文献信息及收件邮箱信息写入数据库，如失败，显示失败提示。</w:t>
      </w:r>
    </w:p>
    <w:p w14:paraId="68BF9F57" w14:textId="77777777" w:rsidR="00FC0E75" w:rsidRPr="00E92552" w:rsidRDefault="00FC0E75" w:rsidP="00FC0E75">
      <w:pPr>
        <w:pStyle w:val="BulletTextHeading1Outline"/>
        <w:numPr>
          <w:ilvl w:val="3"/>
          <w:numId w:val="21"/>
        </w:numPr>
        <w:tabs>
          <w:tab w:val="left" w:pos="1245"/>
        </w:tabs>
        <w:rPr>
          <w:rFonts w:asciiTheme="minorEastAsia" w:hAnsiTheme="minorEastAsia"/>
          <w:sz w:val="20"/>
          <w:szCs w:val="20"/>
          <w:lang w:eastAsia="zh-CN"/>
        </w:rPr>
      </w:pPr>
      <w:r>
        <w:rPr>
          <w:rFonts w:ascii="宋体" w:eastAsia="宋体" w:hAnsi="宋体" w:cs="Calibri" w:hint="eastAsia"/>
          <w:sz w:val="20"/>
          <w:szCs w:val="20"/>
          <w:lang w:eastAsia="zh-CN"/>
        </w:rPr>
        <w:t>发送到邮箱页显示“如需修改邮箱地址，请到个人信息页面修改</w:t>
      </w:r>
      <w:r>
        <w:rPr>
          <w:lang w:eastAsia="zh-CN"/>
        </w:rPr>
        <w:t>”</w:t>
      </w:r>
      <w:r>
        <w:rPr>
          <w:rFonts w:ascii="宋体" w:eastAsia="宋体" w:hAnsi="宋体" w:cs="Calibri" w:hint="eastAsia"/>
          <w:lang w:eastAsia="zh-CN"/>
        </w:rPr>
        <w:t>。</w:t>
      </w:r>
    </w:p>
    <w:p w14:paraId="1A50BDF9" w14:textId="77777777" w:rsidR="00FC0E75" w:rsidRPr="000A46B7" w:rsidRDefault="00FC0E75" w:rsidP="00D5761F">
      <w:pPr>
        <w:pStyle w:val="BulletTextHeading1Outline"/>
        <w:numPr>
          <w:ilvl w:val="0"/>
          <w:numId w:val="0"/>
        </w:numPr>
        <w:tabs>
          <w:tab w:val="left" w:pos="1245"/>
        </w:tabs>
        <w:ind w:left="1770"/>
        <w:rPr>
          <w:rFonts w:asciiTheme="minorEastAsia" w:hAnsiTheme="minorEastAsia"/>
          <w:sz w:val="20"/>
          <w:szCs w:val="20"/>
          <w:lang w:eastAsia="zh-CN"/>
        </w:rPr>
      </w:pPr>
    </w:p>
    <w:p w14:paraId="2694CC7B" w14:textId="77777777" w:rsidR="004A214A" w:rsidRPr="00FB17C0" w:rsidRDefault="004A214A" w:rsidP="004A214A">
      <w:pPr>
        <w:rPr>
          <w:sz w:val="18"/>
          <w:szCs w:val="18"/>
          <w:lang w:eastAsia="zh-CN"/>
        </w:rPr>
      </w:pPr>
    </w:p>
    <w:p w14:paraId="3575480D" w14:textId="77777777" w:rsidR="004A214A" w:rsidRDefault="004A214A" w:rsidP="004A214A">
      <w:pPr>
        <w:pStyle w:val="BulletTextHeading1Outline"/>
        <w:numPr>
          <w:ilvl w:val="0"/>
          <w:numId w:val="21"/>
        </w:numPr>
        <w:tabs>
          <w:tab w:val="left" w:pos="1480"/>
        </w:tabs>
        <w:ind w:left="1305"/>
        <w:rPr>
          <w:lang w:eastAsia="zh-CN"/>
        </w:rPr>
      </w:pPr>
      <w:r>
        <w:rPr>
          <w:rFonts w:hint="eastAsia"/>
          <w:lang w:eastAsia="zh-CN"/>
        </w:rPr>
        <w:t>将接口错误发送到指定邮箱</w:t>
      </w:r>
    </w:p>
    <w:p w14:paraId="6F59EB7E" w14:textId="0CCF5315" w:rsidR="00CF606D" w:rsidRDefault="0060491F" w:rsidP="00CF606D">
      <w:pPr>
        <w:pStyle w:val="BulletTextHeading1Outline"/>
        <w:numPr>
          <w:ilvl w:val="0"/>
          <w:numId w:val="0"/>
        </w:numPr>
        <w:ind w:left="1305"/>
        <w:rPr>
          <w:rFonts w:asciiTheme="minorEastAsia" w:hAnsiTheme="minorEastAsia"/>
          <w:sz w:val="22"/>
          <w:szCs w:val="22"/>
          <w:lang w:eastAsia="zh-CN"/>
        </w:rPr>
      </w:pPr>
      <w:r>
        <w:rPr>
          <w:rFonts w:asciiTheme="minorEastAsia" w:hAnsiTheme="minorEastAsia" w:hint="eastAsia"/>
          <w:sz w:val="22"/>
          <w:szCs w:val="22"/>
          <w:lang w:eastAsia="zh-CN"/>
        </w:rPr>
        <w:t xml:space="preserve">    </w:t>
      </w:r>
      <w:r w:rsidR="00CF606D" w:rsidRPr="000A6C0F">
        <w:rPr>
          <w:rFonts w:asciiTheme="minorEastAsia" w:hAnsiTheme="minorEastAsia" w:hint="eastAsia"/>
          <w:sz w:val="22"/>
          <w:szCs w:val="22"/>
          <w:highlight w:val="yellow"/>
          <w:lang w:eastAsia="zh-CN"/>
        </w:rPr>
        <w:t>若程序检测到Sino</w:t>
      </w:r>
      <w:r w:rsidR="00CF606D" w:rsidRPr="000A6C0F">
        <w:rPr>
          <w:rFonts w:asciiTheme="minorEastAsia" w:hAnsiTheme="minorEastAsia"/>
          <w:sz w:val="22"/>
          <w:szCs w:val="22"/>
          <w:highlight w:val="yellow"/>
          <w:lang w:eastAsia="zh-CN"/>
        </w:rPr>
        <w:t>M</w:t>
      </w:r>
      <w:r w:rsidR="00CF606D" w:rsidRPr="000A6C0F">
        <w:rPr>
          <w:rFonts w:asciiTheme="minorEastAsia" w:hAnsiTheme="minorEastAsia" w:hint="eastAsia"/>
          <w:sz w:val="22"/>
          <w:szCs w:val="22"/>
          <w:highlight w:val="yellow"/>
          <w:lang w:eastAsia="zh-CN"/>
        </w:rPr>
        <w:t>ed接口返回值异常（请求成功时，Sino</w:t>
      </w:r>
      <w:r w:rsidR="00CF606D" w:rsidRPr="000A6C0F">
        <w:rPr>
          <w:rFonts w:asciiTheme="minorEastAsia" w:hAnsiTheme="minorEastAsia"/>
          <w:sz w:val="22"/>
          <w:szCs w:val="22"/>
          <w:highlight w:val="yellow"/>
          <w:lang w:eastAsia="zh-CN"/>
        </w:rPr>
        <w:t>M</w:t>
      </w:r>
      <w:r w:rsidR="00CF606D" w:rsidRPr="000A6C0F">
        <w:rPr>
          <w:rFonts w:asciiTheme="minorEastAsia" w:hAnsiTheme="minorEastAsia" w:hint="eastAsia"/>
          <w:sz w:val="22"/>
          <w:szCs w:val="22"/>
          <w:highlight w:val="yellow"/>
          <w:lang w:eastAsia="zh-CN"/>
        </w:rPr>
        <w:t>ed返回值为0，常见错误为101，301，401），将调用部署在Pfizer服务器的接口，将得到的异常信息以及引起异常的请求发送至指定的邮箱并在数据库做记录。若较短时间间隔内，多次收到相同的异常信息（检测数据库一小时内的相似错误log），将不再往制定邮箱发送重复的邮件，log会正常记录。具体的发送邮箱</w:t>
      </w:r>
      <w:del w:id="162" w:author="Yueyue Yao" w:date="2017-11-14T16:11:00Z">
        <w:r w:rsidR="00CF606D" w:rsidRPr="000A6C0F" w:rsidDel="007F79F2">
          <w:rPr>
            <w:rFonts w:asciiTheme="minorEastAsia" w:hAnsiTheme="minorEastAsia" w:hint="eastAsia"/>
            <w:sz w:val="22"/>
            <w:szCs w:val="22"/>
            <w:highlight w:val="yellow"/>
            <w:lang w:eastAsia="zh-CN"/>
          </w:rPr>
          <w:delText>邮箱</w:delText>
        </w:r>
      </w:del>
      <w:r w:rsidR="00CF606D" w:rsidRPr="000A6C0F">
        <w:rPr>
          <w:rFonts w:asciiTheme="minorEastAsia" w:hAnsiTheme="minorEastAsia" w:hint="eastAsia"/>
          <w:sz w:val="22"/>
          <w:szCs w:val="22"/>
          <w:highlight w:val="yellow"/>
          <w:lang w:eastAsia="zh-CN"/>
        </w:rPr>
        <w:t>账号密码</w:t>
      </w:r>
      <w:ins w:id="163" w:author="Yueyue Yao" w:date="2017-11-14T16:12:00Z">
        <w:r w:rsidR="007F79F2">
          <w:rPr>
            <w:rFonts w:asciiTheme="minorEastAsia" w:hAnsiTheme="minorEastAsia" w:hint="eastAsia"/>
            <w:sz w:val="22"/>
            <w:szCs w:val="22"/>
            <w:highlight w:val="yellow"/>
            <w:lang w:eastAsia="zh-CN"/>
          </w:rPr>
          <w:t>（加密后）</w:t>
        </w:r>
      </w:ins>
      <w:r w:rsidR="00CF606D" w:rsidRPr="000A6C0F">
        <w:rPr>
          <w:rFonts w:asciiTheme="minorEastAsia" w:hAnsiTheme="minorEastAsia" w:hint="eastAsia"/>
          <w:sz w:val="22"/>
          <w:szCs w:val="22"/>
          <w:highlight w:val="yellow"/>
          <w:lang w:eastAsia="zh-CN"/>
        </w:rPr>
        <w:t>、收件邮箱，时间间隔和次数限制信息都将在config文件中做设置。</w:t>
      </w:r>
    </w:p>
    <w:p w14:paraId="67AC39A1" w14:textId="77777777" w:rsidR="004A214A" w:rsidRPr="00982CF6" w:rsidRDefault="004A214A" w:rsidP="004A214A">
      <w:pPr>
        <w:rPr>
          <w:lang w:eastAsia="zh-CN"/>
        </w:rPr>
      </w:pPr>
    </w:p>
    <w:p w14:paraId="552BD53D" w14:textId="77777777" w:rsidR="004A214A" w:rsidRDefault="004A214A" w:rsidP="004A214A">
      <w:pPr>
        <w:pStyle w:val="Heading4"/>
        <w:keepLines/>
        <w:spacing w:before="0" w:after="240"/>
        <w:rPr>
          <w:b w:val="0"/>
          <w:lang w:eastAsia="zh-CN"/>
        </w:rPr>
      </w:pPr>
      <w:bookmarkStart w:id="164" w:name="_Toc497989226"/>
      <w:r w:rsidRPr="005B5EF5">
        <w:rPr>
          <w:rFonts w:hint="eastAsia"/>
          <w:lang w:eastAsia="zh-CN"/>
        </w:rPr>
        <w:t>新增医学咨询提交和历史纪录页（微信端）</w:t>
      </w:r>
      <w:bookmarkEnd w:id="164"/>
    </w:p>
    <w:p w14:paraId="0DA079C1" w14:textId="77777777" w:rsidR="004A214A" w:rsidRPr="0033004D" w:rsidRDefault="004A214A" w:rsidP="004A214A">
      <w:pPr>
        <w:pStyle w:val="Heading5"/>
        <w:keepNext/>
        <w:keepLines/>
        <w:spacing w:before="200" w:after="240"/>
      </w:pPr>
      <w:bookmarkStart w:id="165" w:name="_Toc497989227"/>
      <w:r w:rsidRPr="0033004D">
        <w:t>Description</w:t>
      </w:r>
      <w:bookmarkEnd w:id="165"/>
      <w:r w:rsidRPr="0033004D">
        <w:t xml:space="preserve"> </w:t>
      </w:r>
    </w:p>
    <w:p w14:paraId="606B8680" w14:textId="77777777" w:rsidR="004A214A" w:rsidRPr="00A729D5" w:rsidRDefault="004A214A" w:rsidP="004A214A">
      <w:pPr>
        <w:ind w:left="720"/>
        <w:rPr>
          <w:rFonts w:asciiTheme="minorEastAsia" w:hAnsiTheme="minorEastAsia"/>
          <w:lang w:eastAsia="zh-CN"/>
        </w:rPr>
      </w:pPr>
      <w:r w:rsidRPr="00A729D5">
        <w:rPr>
          <w:rFonts w:asciiTheme="minorEastAsia" w:hAnsiTheme="minorEastAsia" w:hint="eastAsia"/>
          <w:lang w:eastAsia="zh-CN"/>
        </w:rPr>
        <w:t>为MI HCP 微信版增加提交医学咨询，查看已提交医学咨询记录的功能。</w:t>
      </w:r>
    </w:p>
    <w:p w14:paraId="1813CED8" w14:textId="77777777" w:rsidR="004A214A" w:rsidRPr="00A729D5" w:rsidRDefault="004A214A" w:rsidP="004A214A">
      <w:pPr>
        <w:ind w:left="720"/>
        <w:rPr>
          <w:rFonts w:asciiTheme="minorEastAsia" w:hAnsiTheme="minorEastAsia"/>
          <w:sz w:val="18"/>
          <w:szCs w:val="18"/>
          <w:lang w:eastAsia="zh-CN"/>
        </w:rPr>
      </w:pPr>
      <w:r w:rsidRPr="00A729D5">
        <w:rPr>
          <w:rFonts w:asciiTheme="minorEastAsia" w:hAnsiTheme="minorEastAsia" w:hint="eastAsia"/>
          <w:sz w:val="18"/>
          <w:szCs w:val="18"/>
          <w:lang w:eastAsia="zh-CN"/>
        </w:rPr>
        <w:t>*用户提交医学咨询时，接口将先检测医学咨询功能的可用状态，若为可用，将直接提交；若为不可用，将提示用户现暂时无法提交医学咨询，请稍后再试。</w:t>
      </w:r>
    </w:p>
    <w:p w14:paraId="4AF2EEFD" w14:textId="77777777" w:rsidR="004A214A" w:rsidRDefault="004A214A" w:rsidP="004A214A">
      <w:pPr>
        <w:pStyle w:val="Heading5"/>
        <w:keepNext/>
        <w:keepLines/>
        <w:spacing w:before="200" w:after="240"/>
      </w:pPr>
      <w:bookmarkStart w:id="166" w:name="_Toc497989228"/>
      <w:r w:rsidRPr="0033004D">
        <w:lastRenderedPageBreak/>
        <w:t xml:space="preserve">Functional </w:t>
      </w:r>
      <w:r w:rsidRPr="0033004D">
        <w:rPr>
          <w:rFonts w:hint="eastAsia"/>
        </w:rPr>
        <w:t>Design</w:t>
      </w:r>
      <w:bookmarkEnd w:id="166"/>
    </w:p>
    <w:p w14:paraId="64C7346D" w14:textId="77777777" w:rsidR="004A214A" w:rsidRDefault="004A214A" w:rsidP="004A214A">
      <w:pPr>
        <w:pStyle w:val="BulletTextHeading1Outline"/>
        <w:numPr>
          <w:ilvl w:val="0"/>
          <w:numId w:val="21"/>
        </w:numPr>
        <w:tabs>
          <w:tab w:val="left" w:pos="1480"/>
        </w:tabs>
        <w:ind w:left="1305"/>
        <w:rPr>
          <w:lang w:eastAsia="zh-CN"/>
        </w:rPr>
      </w:pPr>
      <w:r>
        <w:rPr>
          <w:rFonts w:hint="eastAsia"/>
          <w:lang w:eastAsia="zh-CN"/>
        </w:rPr>
        <w:t>提交医学咨询页面</w:t>
      </w:r>
    </w:p>
    <w:p w14:paraId="4933359B" w14:textId="77777777" w:rsidR="004A214A" w:rsidRDefault="004A214A" w:rsidP="005A1CCB">
      <w:pPr>
        <w:pStyle w:val="BulletTextHeading1Outline"/>
        <w:numPr>
          <w:ilvl w:val="0"/>
          <w:numId w:val="0"/>
        </w:numPr>
        <w:rPr>
          <w:noProof/>
          <w:lang w:eastAsia="zh-CN"/>
        </w:rPr>
      </w:pPr>
      <w:r>
        <w:rPr>
          <w:noProof/>
          <w:lang w:eastAsia="zh-CN"/>
        </w:rPr>
        <w:lastRenderedPageBreak/>
        <w:t xml:space="preserve">    </w:t>
      </w:r>
      <w:r w:rsidR="005A1CCB" w:rsidRPr="005A1CCB">
        <w:rPr>
          <w:noProof/>
          <w:lang w:eastAsia="zh-CN"/>
        </w:rPr>
        <w:drawing>
          <wp:inline distT="0" distB="0" distL="0" distR="0" wp14:anchorId="2DB436F9" wp14:editId="75ADCA3E">
            <wp:extent cx="2389974" cy="4294486"/>
            <wp:effectExtent l="0" t="0" r="0" b="0"/>
            <wp:docPr id="73" name="Picture 73" descr="C:\Users\yueyue.a.yao\Desktop\YIGU\UI design1103\Design1107\MedicalAdv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yueyue.a.yao\Desktop\YIGU\UI design1103\Design1107\MedicalAdvis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95474" cy="4304369"/>
                    </a:xfrm>
                    <a:prstGeom prst="rect">
                      <a:avLst/>
                    </a:prstGeom>
                    <a:noFill/>
                    <a:ln>
                      <a:noFill/>
                    </a:ln>
                  </pic:spPr>
                </pic:pic>
              </a:graphicData>
            </a:graphic>
          </wp:inline>
        </w:drawing>
      </w:r>
      <w:r w:rsidR="005A1CCB">
        <w:rPr>
          <w:noProof/>
          <w:lang w:eastAsia="zh-CN"/>
        </w:rPr>
        <w:t xml:space="preserve">     </w:t>
      </w:r>
      <w:r w:rsidR="005A1CCB" w:rsidRPr="005A1CCB">
        <w:rPr>
          <w:noProof/>
          <w:lang w:eastAsia="zh-CN"/>
        </w:rPr>
        <w:drawing>
          <wp:inline distT="0" distB="0" distL="0" distR="0" wp14:anchorId="273499EC" wp14:editId="2801ADB4">
            <wp:extent cx="2390775" cy="4295926"/>
            <wp:effectExtent l="0" t="0" r="0" b="9525"/>
            <wp:docPr id="74" name="Picture 74" descr="C:\Users\yueyue.a.yao\Desktop\YIGU\UI design1103\Design1107\MedicalAdvise-Not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yueyue.a.yao\Desktop\YIGU\UI design1103\Design1107\MedicalAdvise-Notic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10328" cy="4331060"/>
                    </a:xfrm>
                    <a:prstGeom prst="rect">
                      <a:avLst/>
                    </a:prstGeom>
                    <a:noFill/>
                    <a:ln>
                      <a:noFill/>
                    </a:ln>
                  </pic:spPr>
                </pic:pic>
              </a:graphicData>
            </a:graphic>
          </wp:inline>
        </w:drawing>
      </w:r>
      <w:r w:rsidR="005A1CCB">
        <w:rPr>
          <w:noProof/>
          <w:lang w:eastAsia="zh-CN"/>
        </w:rPr>
        <w:t xml:space="preserve">   </w:t>
      </w:r>
      <w:r w:rsidR="005A1CCB" w:rsidRPr="005A1CCB">
        <w:rPr>
          <w:noProof/>
          <w:lang w:eastAsia="zh-CN"/>
        </w:rPr>
        <w:drawing>
          <wp:inline distT="0" distB="0" distL="0" distR="0" wp14:anchorId="6371AA5B" wp14:editId="1AA14857">
            <wp:extent cx="2381250" cy="4278808"/>
            <wp:effectExtent l="0" t="0" r="0" b="7620"/>
            <wp:docPr id="75" name="Picture 75" descr="C:\Users\yueyue.a.yao\Desktop\YIGU\UI design1103\Design1107\SubmitMedicalAdv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yueyue.a.yao\Desktop\YIGU\UI design1103\Design1107\SubmitMedicalAdvis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89374" cy="4293406"/>
                    </a:xfrm>
                    <a:prstGeom prst="rect">
                      <a:avLst/>
                    </a:prstGeom>
                    <a:noFill/>
                    <a:ln>
                      <a:noFill/>
                    </a:ln>
                  </pic:spPr>
                </pic:pic>
              </a:graphicData>
            </a:graphic>
          </wp:inline>
        </w:drawing>
      </w:r>
    </w:p>
    <w:p w14:paraId="4C9C4663" w14:textId="77777777" w:rsidR="004A214A" w:rsidRDefault="004A214A" w:rsidP="004A214A">
      <w:pPr>
        <w:pStyle w:val="BulletTextHeading1Outline"/>
        <w:numPr>
          <w:ilvl w:val="0"/>
          <w:numId w:val="0"/>
        </w:numPr>
        <w:ind w:left="1305"/>
        <w:rPr>
          <w:noProof/>
          <w:lang w:eastAsia="zh-CN"/>
        </w:rPr>
      </w:pPr>
    </w:p>
    <w:p w14:paraId="22451DF5" w14:textId="77777777" w:rsidR="004A214A" w:rsidRDefault="004A214A" w:rsidP="004A214A">
      <w:pPr>
        <w:pStyle w:val="BulletTextHeading1Outline"/>
        <w:numPr>
          <w:ilvl w:val="0"/>
          <w:numId w:val="21"/>
        </w:numPr>
        <w:tabs>
          <w:tab w:val="left" w:pos="1480"/>
        </w:tabs>
        <w:ind w:left="1305"/>
        <w:rPr>
          <w:lang w:eastAsia="zh-CN"/>
        </w:rPr>
      </w:pPr>
      <w:r>
        <w:rPr>
          <w:rFonts w:hint="eastAsia"/>
          <w:lang w:eastAsia="zh-CN"/>
        </w:rPr>
        <w:lastRenderedPageBreak/>
        <w:t>查看已提交医学咨询记录</w:t>
      </w:r>
    </w:p>
    <w:p w14:paraId="509AF940" w14:textId="77777777" w:rsidR="004A214A" w:rsidRDefault="004A214A" w:rsidP="008518EA">
      <w:pPr>
        <w:pStyle w:val="BulletTextHeading1Outline"/>
        <w:numPr>
          <w:ilvl w:val="0"/>
          <w:numId w:val="0"/>
        </w:numPr>
        <w:rPr>
          <w:lang w:eastAsia="zh-CN"/>
        </w:rPr>
      </w:pPr>
      <w:r>
        <w:rPr>
          <w:noProof/>
          <w:lang w:eastAsia="zh-CN"/>
        </w:rPr>
        <w:lastRenderedPageBreak/>
        <w:t xml:space="preserve">      </w:t>
      </w:r>
      <w:r w:rsidR="008518EA" w:rsidRPr="008518EA">
        <w:rPr>
          <w:noProof/>
          <w:lang w:eastAsia="zh-CN"/>
        </w:rPr>
        <w:drawing>
          <wp:inline distT="0" distB="0" distL="0" distR="0" wp14:anchorId="3860FEEF" wp14:editId="7C20DBAE">
            <wp:extent cx="2920558" cy="5247878"/>
            <wp:effectExtent l="0" t="0" r="0" b="0"/>
            <wp:docPr id="76" name="Picture 76" descr="C:\Users\yueyue.a.yao\Desktop\YIGU\UI design1103\Design1107\Medicaladvise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yueyue.a.yao\Desktop\YIGU\UI design1103\Design1107\Medicaladviserecor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4558" cy="5255066"/>
                    </a:xfrm>
                    <a:prstGeom prst="rect">
                      <a:avLst/>
                    </a:prstGeom>
                    <a:noFill/>
                    <a:ln>
                      <a:noFill/>
                    </a:ln>
                  </pic:spPr>
                </pic:pic>
              </a:graphicData>
            </a:graphic>
          </wp:inline>
        </w:drawing>
      </w:r>
      <w:r w:rsidR="008518EA">
        <w:rPr>
          <w:noProof/>
          <w:lang w:eastAsia="zh-CN"/>
        </w:rPr>
        <w:t xml:space="preserve">    </w:t>
      </w:r>
      <w:r w:rsidR="00BD76BE">
        <w:rPr>
          <w:noProof/>
          <w:lang w:eastAsia="zh-CN"/>
        </w:rPr>
        <w:t xml:space="preserve">                       </w:t>
      </w:r>
      <w:r w:rsidR="008518EA">
        <w:rPr>
          <w:noProof/>
          <w:lang w:eastAsia="zh-CN"/>
        </w:rPr>
        <w:t xml:space="preserve">  </w:t>
      </w:r>
      <w:r w:rsidR="008518EA" w:rsidRPr="008518EA">
        <w:rPr>
          <w:noProof/>
          <w:lang w:eastAsia="zh-CN"/>
        </w:rPr>
        <w:drawing>
          <wp:inline distT="0" distB="0" distL="0" distR="0" wp14:anchorId="13989FA5" wp14:editId="6131331D">
            <wp:extent cx="2898869" cy="5208905"/>
            <wp:effectExtent l="0" t="0" r="0" b="0"/>
            <wp:docPr id="77" name="Picture 77" descr="C:\Users\yueyue.a.yao\Desktop\YIGU\UI design1103\Design1107\Medicaladviserecord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yueyue.a.yao\Desktop\YIGU\UI design1103\Design1107\Medicaladviserecorddetai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05077" cy="5220060"/>
                    </a:xfrm>
                    <a:prstGeom prst="rect">
                      <a:avLst/>
                    </a:prstGeom>
                    <a:noFill/>
                    <a:ln>
                      <a:noFill/>
                    </a:ln>
                  </pic:spPr>
                </pic:pic>
              </a:graphicData>
            </a:graphic>
          </wp:inline>
        </w:drawing>
      </w:r>
    </w:p>
    <w:p w14:paraId="6458DD65" w14:textId="77777777" w:rsidR="004A214A" w:rsidRDefault="004A214A" w:rsidP="004A214A">
      <w:pPr>
        <w:pStyle w:val="BulletTextHeading1Outline"/>
        <w:numPr>
          <w:ilvl w:val="0"/>
          <w:numId w:val="0"/>
        </w:numPr>
        <w:ind w:left="1305"/>
        <w:rPr>
          <w:lang w:eastAsia="zh-CN"/>
        </w:rPr>
      </w:pPr>
    </w:p>
    <w:p w14:paraId="40326108" w14:textId="77777777" w:rsidR="004A214A" w:rsidRPr="00E13760" w:rsidRDefault="004A214A" w:rsidP="004A214A">
      <w:pPr>
        <w:rPr>
          <w:lang w:eastAsia="zh-CN"/>
        </w:rPr>
      </w:pPr>
    </w:p>
    <w:p w14:paraId="67C1349D" w14:textId="77777777" w:rsidR="004A214A" w:rsidRDefault="004A214A" w:rsidP="004A214A">
      <w:pPr>
        <w:pStyle w:val="Heading4"/>
        <w:keepLines/>
        <w:spacing w:before="0" w:after="240"/>
        <w:rPr>
          <w:b w:val="0"/>
          <w:lang w:eastAsia="zh-CN"/>
        </w:rPr>
      </w:pPr>
      <w:bookmarkStart w:id="167" w:name="_Toc497989229"/>
      <w:r w:rsidRPr="005B5EF5">
        <w:rPr>
          <w:rFonts w:hint="eastAsia"/>
          <w:lang w:eastAsia="zh-CN"/>
        </w:rPr>
        <w:t>新增信息查询和</w:t>
      </w:r>
      <w:r>
        <w:rPr>
          <w:rFonts w:hint="eastAsia"/>
          <w:lang w:eastAsia="zh-CN"/>
        </w:rPr>
        <w:t>展示</w:t>
      </w:r>
      <w:r w:rsidRPr="005B5EF5">
        <w:rPr>
          <w:rFonts w:hint="eastAsia"/>
          <w:lang w:eastAsia="zh-CN"/>
        </w:rPr>
        <w:t>查询结果列表页（微信端）</w:t>
      </w:r>
      <w:bookmarkEnd w:id="167"/>
    </w:p>
    <w:p w14:paraId="7A0C5A86" w14:textId="77777777" w:rsidR="004A214A" w:rsidRPr="0033004D" w:rsidRDefault="004A214A" w:rsidP="004A214A">
      <w:pPr>
        <w:pStyle w:val="Heading5"/>
        <w:keepNext/>
        <w:keepLines/>
        <w:spacing w:before="200" w:after="240"/>
      </w:pPr>
      <w:bookmarkStart w:id="168" w:name="_Toc497989230"/>
      <w:r w:rsidRPr="0033004D">
        <w:t>Description</w:t>
      </w:r>
      <w:bookmarkEnd w:id="168"/>
      <w:r w:rsidRPr="0033004D">
        <w:t xml:space="preserve"> </w:t>
      </w:r>
    </w:p>
    <w:p w14:paraId="46F9D1AC" w14:textId="77777777" w:rsidR="004A214A" w:rsidRPr="00A729D5" w:rsidRDefault="004A214A" w:rsidP="004A214A">
      <w:pPr>
        <w:ind w:left="720"/>
        <w:rPr>
          <w:rFonts w:asciiTheme="minorEastAsia" w:hAnsiTheme="minorEastAsia"/>
          <w:lang w:eastAsia="zh-CN"/>
        </w:rPr>
      </w:pPr>
      <w:r w:rsidRPr="00A729D5">
        <w:rPr>
          <w:rFonts w:asciiTheme="minorEastAsia" w:hAnsiTheme="minorEastAsia" w:hint="eastAsia"/>
          <w:lang w:eastAsia="zh-CN"/>
        </w:rPr>
        <w:t>为MI HCP 微信版增加信息查询，展示查询结果列表的功能。</w:t>
      </w:r>
    </w:p>
    <w:p w14:paraId="78ED8B39" w14:textId="77777777" w:rsidR="004A214A" w:rsidRDefault="004A214A" w:rsidP="004A214A">
      <w:pPr>
        <w:pStyle w:val="Heading5"/>
        <w:keepNext/>
        <w:keepLines/>
        <w:spacing w:before="200" w:after="240"/>
      </w:pPr>
      <w:bookmarkStart w:id="169" w:name="_Toc497989231"/>
      <w:r w:rsidRPr="0033004D">
        <w:t xml:space="preserve">Functional </w:t>
      </w:r>
      <w:r w:rsidRPr="0033004D">
        <w:rPr>
          <w:rFonts w:hint="eastAsia"/>
        </w:rPr>
        <w:t>Design</w:t>
      </w:r>
      <w:bookmarkEnd w:id="169"/>
    </w:p>
    <w:p w14:paraId="4C02FE72" w14:textId="77777777" w:rsidR="004A214A" w:rsidRDefault="004A214A" w:rsidP="004A214A">
      <w:pPr>
        <w:pStyle w:val="BulletTextHeading1Outline"/>
        <w:numPr>
          <w:ilvl w:val="0"/>
          <w:numId w:val="21"/>
        </w:numPr>
        <w:tabs>
          <w:tab w:val="left" w:pos="1480"/>
        </w:tabs>
        <w:ind w:left="1305"/>
        <w:rPr>
          <w:lang w:eastAsia="zh-CN"/>
        </w:rPr>
      </w:pPr>
      <w:r>
        <w:rPr>
          <w:rFonts w:hint="eastAsia"/>
          <w:lang w:eastAsia="zh-CN"/>
        </w:rPr>
        <w:t>信息查询页面</w:t>
      </w:r>
    </w:p>
    <w:p w14:paraId="29E83541" w14:textId="77777777" w:rsidR="004A214A" w:rsidRDefault="004A214A" w:rsidP="004A214A">
      <w:pPr>
        <w:pStyle w:val="BulletTextHeading1Outline"/>
        <w:numPr>
          <w:ilvl w:val="0"/>
          <w:numId w:val="0"/>
        </w:numPr>
        <w:rPr>
          <w:lang w:eastAsia="zh-CN"/>
        </w:rPr>
      </w:pPr>
    </w:p>
    <w:p w14:paraId="4C4FD049" w14:textId="77777777" w:rsidR="004A214A" w:rsidRDefault="004A214A" w:rsidP="004A214A">
      <w:pPr>
        <w:pStyle w:val="BulletTextHeading1Outline"/>
        <w:numPr>
          <w:ilvl w:val="0"/>
          <w:numId w:val="0"/>
        </w:numPr>
        <w:ind w:left="1305"/>
        <w:rPr>
          <w:noProof/>
          <w:lang w:eastAsia="zh-CN"/>
        </w:rPr>
      </w:pPr>
      <w:r>
        <w:rPr>
          <w:noProof/>
          <w:lang w:eastAsia="zh-CN"/>
        </w:rPr>
        <w:lastRenderedPageBreak/>
        <w:t xml:space="preserve"> </w:t>
      </w:r>
      <w:r w:rsidR="00F25945" w:rsidRPr="00F25945">
        <w:rPr>
          <w:noProof/>
          <w:lang w:eastAsia="zh-CN"/>
        </w:rPr>
        <w:drawing>
          <wp:inline distT="0" distB="0" distL="0" distR="0" wp14:anchorId="3782C5E3" wp14:editId="2EEE73F3">
            <wp:extent cx="2129983" cy="3827313"/>
            <wp:effectExtent l="0" t="0" r="3810" b="1905"/>
            <wp:docPr id="78" name="Picture 78" descr="C:\Users\yueyue.a.yao\Desktop\YIGU\UI design1103\Design1107\Info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yueyue.a.yao\Desktop\YIGU\UI design1103\Design1107\Infosearch.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36803" cy="3839567"/>
                    </a:xfrm>
                    <a:prstGeom prst="rect">
                      <a:avLst/>
                    </a:prstGeom>
                    <a:noFill/>
                    <a:ln>
                      <a:noFill/>
                    </a:ln>
                  </pic:spPr>
                </pic:pic>
              </a:graphicData>
            </a:graphic>
          </wp:inline>
        </w:drawing>
      </w:r>
      <w:r>
        <w:rPr>
          <w:noProof/>
          <w:lang w:eastAsia="zh-CN"/>
        </w:rPr>
        <w:t xml:space="preserve">                </w:t>
      </w:r>
      <w:r w:rsidR="00F25945" w:rsidRPr="00F25945">
        <w:rPr>
          <w:noProof/>
          <w:lang w:eastAsia="zh-CN"/>
        </w:rPr>
        <w:drawing>
          <wp:inline distT="0" distB="0" distL="0" distR="0" wp14:anchorId="0CE30CFE" wp14:editId="7D762C55">
            <wp:extent cx="2123528" cy="3815715"/>
            <wp:effectExtent l="0" t="0" r="0" b="0"/>
            <wp:docPr id="79" name="Picture 79" descr="C:\Users\yueyue.a.yao\Desktop\YIGU\UI design1103\Design1107\Produ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yueyue.a.yao\Desktop\YIGU\UI design1103\Design1107\Productlis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28499" cy="3824648"/>
                    </a:xfrm>
                    <a:prstGeom prst="rect">
                      <a:avLst/>
                    </a:prstGeom>
                    <a:noFill/>
                    <a:ln>
                      <a:noFill/>
                    </a:ln>
                  </pic:spPr>
                </pic:pic>
              </a:graphicData>
            </a:graphic>
          </wp:inline>
        </w:drawing>
      </w:r>
    </w:p>
    <w:p w14:paraId="2CF659E9" w14:textId="77777777" w:rsidR="004A214A" w:rsidRPr="00A729D5" w:rsidRDefault="004A214A" w:rsidP="004A214A">
      <w:pPr>
        <w:pStyle w:val="BulletTextHeading1Outline"/>
        <w:numPr>
          <w:ilvl w:val="0"/>
          <w:numId w:val="0"/>
        </w:numPr>
        <w:ind w:left="1305"/>
        <w:rPr>
          <w:rFonts w:asciiTheme="minorEastAsia" w:hAnsiTheme="minorEastAsia"/>
          <w:noProof/>
          <w:sz w:val="18"/>
          <w:szCs w:val="18"/>
          <w:lang w:eastAsia="zh-CN"/>
        </w:rPr>
      </w:pPr>
      <w:r w:rsidRPr="00A729D5">
        <w:rPr>
          <w:rFonts w:asciiTheme="minorEastAsia" w:hAnsiTheme="minorEastAsia"/>
          <w:noProof/>
          <w:sz w:val="18"/>
          <w:szCs w:val="18"/>
          <w:lang w:eastAsia="zh-CN"/>
        </w:rPr>
        <w:t>*</w:t>
      </w:r>
      <w:r w:rsidRPr="00A729D5">
        <w:rPr>
          <w:rFonts w:asciiTheme="minorEastAsia" w:hAnsiTheme="minorEastAsia" w:hint="eastAsia"/>
          <w:noProof/>
          <w:sz w:val="18"/>
          <w:szCs w:val="18"/>
          <w:lang w:eastAsia="zh-CN"/>
        </w:rPr>
        <w:t>此页关键字为必填项</w:t>
      </w:r>
    </w:p>
    <w:p w14:paraId="01E40DE0" w14:textId="77777777" w:rsidR="004A214A" w:rsidRDefault="004A214A" w:rsidP="004A214A">
      <w:pPr>
        <w:pStyle w:val="BulletTextHeading1Outline"/>
        <w:numPr>
          <w:ilvl w:val="0"/>
          <w:numId w:val="0"/>
        </w:numPr>
        <w:ind w:left="1305"/>
        <w:rPr>
          <w:lang w:eastAsia="zh-CN"/>
        </w:rPr>
      </w:pPr>
    </w:p>
    <w:p w14:paraId="24F4EFC4" w14:textId="77777777" w:rsidR="004A214A" w:rsidRDefault="004A214A" w:rsidP="004A214A">
      <w:pPr>
        <w:pStyle w:val="BulletTextHeading1Outline"/>
        <w:numPr>
          <w:ilvl w:val="0"/>
          <w:numId w:val="21"/>
        </w:numPr>
        <w:tabs>
          <w:tab w:val="left" w:pos="1480"/>
        </w:tabs>
        <w:ind w:left="1305"/>
        <w:rPr>
          <w:lang w:eastAsia="zh-CN"/>
        </w:rPr>
      </w:pPr>
      <w:r>
        <w:rPr>
          <w:rFonts w:hint="eastAsia"/>
          <w:lang w:eastAsia="zh-CN"/>
        </w:rPr>
        <w:t>展示查询结果</w:t>
      </w:r>
    </w:p>
    <w:p w14:paraId="639EFE2E" w14:textId="77777777" w:rsidR="004A214A" w:rsidRDefault="004A214A" w:rsidP="004A214A">
      <w:pPr>
        <w:ind w:left="720"/>
        <w:rPr>
          <w:lang w:eastAsia="zh-CN"/>
        </w:rPr>
      </w:pPr>
      <w:r>
        <w:rPr>
          <w:lang w:eastAsia="zh-CN"/>
        </w:rPr>
        <w:lastRenderedPageBreak/>
        <w:t xml:space="preserve">                   </w:t>
      </w:r>
      <w:r w:rsidR="00780081">
        <w:rPr>
          <w:lang w:eastAsia="zh-CN"/>
        </w:rPr>
        <w:t xml:space="preserve">      </w:t>
      </w:r>
      <w:r>
        <w:rPr>
          <w:lang w:eastAsia="zh-CN"/>
        </w:rPr>
        <w:t xml:space="preserve">      </w:t>
      </w:r>
      <w:r w:rsidR="00780081" w:rsidRPr="00780081">
        <w:rPr>
          <w:noProof/>
          <w:lang w:eastAsia="zh-CN"/>
        </w:rPr>
        <w:drawing>
          <wp:inline distT="0" distB="0" distL="0" distR="0" wp14:anchorId="398FC4B2" wp14:editId="5B79B867">
            <wp:extent cx="2199508" cy="3952240"/>
            <wp:effectExtent l="0" t="0" r="0" b="0"/>
            <wp:docPr id="80" name="Picture 80" descr="C:\Users\yueyue.a.yao\Desktop\YIGU\UI design1103\Design1107\Infosearchresul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yueyue.a.yao\Desktop\YIGU\UI design1103\Design1107\Infosearchresultlis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04811" cy="3961769"/>
                    </a:xfrm>
                    <a:prstGeom prst="rect">
                      <a:avLst/>
                    </a:prstGeom>
                    <a:noFill/>
                    <a:ln>
                      <a:noFill/>
                    </a:ln>
                  </pic:spPr>
                </pic:pic>
              </a:graphicData>
            </a:graphic>
          </wp:inline>
        </w:drawing>
      </w:r>
    </w:p>
    <w:p w14:paraId="658A2298" w14:textId="77777777" w:rsidR="004A214A" w:rsidRDefault="004A214A" w:rsidP="004A214A">
      <w:pPr>
        <w:pStyle w:val="BulletTextHeading1Outline"/>
        <w:numPr>
          <w:ilvl w:val="0"/>
          <w:numId w:val="21"/>
        </w:numPr>
        <w:tabs>
          <w:tab w:val="left" w:pos="1480"/>
        </w:tabs>
        <w:ind w:left="1305"/>
        <w:rPr>
          <w:lang w:eastAsia="zh-CN"/>
        </w:rPr>
      </w:pPr>
      <w:r>
        <w:rPr>
          <w:rFonts w:hint="eastAsia"/>
          <w:lang w:eastAsia="zh-CN"/>
        </w:rPr>
        <w:t>查看单条信息详情</w:t>
      </w:r>
    </w:p>
    <w:p w14:paraId="7F5E1308" w14:textId="77777777" w:rsidR="004A214A" w:rsidRDefault="004A214A" w:rsidP="004A214A">
      <w:pPr>
        <w:pStyle w:val="BulletTextHeading1Outline"/>
        <w:numPr>
          <w:ilvl w:val="0"/>
          <w:numId w:val="0"/>
        </w:numPr>
        <w:ind w:left="1305"/>
        <w:rPr>
          <w:lang w:eastAsia="zh-CN"/>
        </w:rPr>
      </w:pPr>
      <w:r>
        <w:rPr>
          <w:lang w:eastAsia="zh-CN"/>
        </w:rPr>
        <w:lastRenderedPageBreak/>
        <w:t xml:space="preserve">                    </w:t>
      </w:r>
      <w:r w:rsidR="00E219F0" w:rsidRPr="00E219F0">
        <w:rPr>
          <w:noProof/>
          <w:lang w:eastAsia="zh-CN"/>
        </w:rPr>
        <w:drawing>
          <wp:inline distT="0" distB="0" distL="0" distR="0" wp14:anchorId="67A43C27" wp14:editId="22A4A439">
            <wp:extent cx="2181225" cy="3919390"/>
            <wp:effectExtent l="0" t="0" r="0" b="5080"/>
            <wp:docPr id="81" name="Picture 81" descr="C:\Users\yueyue.a.yao\Desktop\YIGU\UI design1103\Design1107\Infosearchresul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yueyue.a.yao\Desktop\YIGU\UI design1103\Design1107\Infosearchresultdetai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85500" cy="3927072"/>
                    </a:xfrm>
                    <a:prstGeom prst="rect">
                      <a:avLst/>
                    </a:prstGeom>
                    <a:noFill/>
                    <a:ln>
                      <a:noFill/>
                    </a:ln>
                  </pic:spPr>
                </pic:pic>
              </a:graphicData>
            </a:graphic>
          </wp:inline>
        </w:drawing>
      </w:r>
    </w:p>
    <w:p w14:paraId="570D16BC" w14:textId="77777777" w:rsidR="004A214A" w:rsidRPr="00A729D5" w:rsidRDefault="0036297A" w:rsidP="0036297A">
      <w:pPr>
        <w:pStyle w:val="BulletTextHeading1Outline"/>
        <w:numPr>
          <w:ilvl w:val="0"/>
          <w:numId w:val="0"/>
        </w:numPr>
        <w:tabs>
          <w:tab w:val="left" w:pos="1480"/>
        </w:tabs>
        <w:ind w:left="1080" w:hanging="360"/>
        <w:rPr>
          <w:rFonts w:asciiTheme="minorEastAsia" w:hAnsiTheme="minorEastAsia"/>
          <w:sz w:val="20"/>
          <w:szCs w:val="20"/>
          <w:lang w:eastAsia="zh-CN"/>
        </w:rPr>
      </w:pPr>
      <w:r>
        <w:rPr>
          <w:rFonts w:asciiTheme="minorEastAsia" w:hAnsiTheme="minorEastAsia" w:hint="eastAsia"/>
          <w:sz w:val="20"/>
          <w:szCs w:val="20"/>
          <w:lang w:eastAsia="zh-CN"/>
        </w:rPr>
        <w:t xml:space="preserve">    *</w:t>
      </w:r>
      <w:r w:rsidR="004A214A" w:rsidRPr="00A729D5">
        <w:rPr>
          <w:rFonts w:asciiTheme="minorEastAsia" w:hAnsiTheme="minorEastAsia" w:hint="eastAsia"/>
          <w:sz w:val="20"/>
          <w:szCs w:val="20"/>
          <w:lang w:eastAsia="zh-CN"/>
        </w:rPr>
        <w:t>点击在线阅读，i</w:t>
      </w:r>
      <w:r w:rsidR="004A214A" w:rsidRPr="00A729D5">
        <w:rPr>
          <w:rFonts w:asciiTheme="minorEastAsia" w:hAnsiTheme="minorEastAsia"/>
          <w:sz w:val="20"/>
          <w:szCs w:val="20"/>
          <w:lang w:eastAsia="zh-CN"/>
        </w:rPr>
        <w:t>OS</w:t>
      </w:r>
      <w:r w:rsidR="004A214A" w:rsidRPr="00A729D5">
        <w:rPr>
          <w:rFonts w:asciiTheme="minorEastAsia" w:hAnsiTheme="minorEastAsia" w:hint="eastAsia"/>
          <w:sz w:val="20"/>
          <w:szCs w:val="20"/>
          <w:lang w:eastAsia="zh-CN"/>
        </w:rPr>
        <w:t>用户可在微信浏览器中直接查看PDF文件，安卓设备会调用PDF阅读应用，查看PDF文件</w:t>
      </w:r>
    </w:p>
    <w:p w14:paraId="2C2E1BD1" w14:textId="77777777" w:rsidR="004A214A" w:rsidRDefault="004A214A" w:rsidP="004A214A">
      <w:pPr>
        <w:pStyle w:val="BulletTextHeading1Outline"/>
        <w:numPr>
          <w:ilvl w:val="0"/>
          <w:numId w:val="21"/>
        </w:numPr>
        <w:tabs>
          <w:tab w:val="left" w:pos="1480"/>
        </w:tabs>
        <w:ind w:left="1305"/>
        <w:rPr>
          <w:lang w:eastAsia="zh-CN"/>
        </w:rPr>
      </w:pPr>
      <w:r>
        <w:rPr>
          <w:rFonts w:hint="eastAsia"/>
          <w:lang w:eastAsia="zh-CN"/>
        </w:rPr>
        <w:t>将文件发送至邮箱</w:t>
      </w:r>
    </w:p>
    <w:p w14:paraId="7FEDDB84" w14:textId="77777777" w:rsidR="004A214A" w:rsidRDefault="004A214A" w:rsidP="004A214A">
      <w:pPr>
        <w:pStyle w:val="BulletTextHeading1Outline"/>
        <w:numPr>
          <w:ilvl w:val="0"/>
          <w:numId w:val="0"/>
        </w:numPr>
        <w:ind w:left="1305"/>
        <w:rPr>
          <w:lang w:eastAsia="zh-CN"/>
        </w:rPr>
      </w:pPr>
      <w:r>
        <w:rPr>
          <w:rFonts w:hint="eastAsia"/>
          <w:lang w:eastAsia="zh-CN"/>
        </w:rPr>
        <w:lastRenderedPageBreak/>
        <w:t xml:space="preserve">  </w:t>
      </w:r>
      <w:r w:rsidR="00CD0675">
        <w:rPr>
          <w:lang w:eastAsia="zh-CN"/>
        </w:rPr>
        <w:t xml:space="preserve">           </w:t>
      </w:r>
      <w:r>
        <w:rPr>
          <w:rFonts w:hint="eastAsia"/>
          <w:lang w:eastAsia="zh-CN"/>
        </w:rPr>
        <w:t xml:space="preserve">  </w:t>
      </w:r>
      <w:r>
        <w:rPr>
          <w:noProof/>
          <w:lang w:eastAsia="zh-CN"/>
        </w:rPr>
        <w:drawing>
          <wp:inline distT="0" distB="0" distL="0" distR="0" wp14:anchorId="213CE272" wp14:editId="37C7EAAF">
            <wp:extent cx="1791867" cy="36386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4195" cy="3663731"/>
                    </a:xfrm>
                    <a:prstGeom prst="rect">
                      <a:avLst/>
                    </a:prstGeom>
                  </pic:spPr>
                </pic:pic>
              </a:graphicData>
            </a:graphic>
          </wp:inline>
        </w:drawing>
      </w:r>
      <w:r>
        <w:rPr>
          <w:lang w:eastAsia="zh-CN"/>
        </w:rPr>
        <w:t xml:space="preserve">                  </w:t>
      </w:r>
      <w:r w:rsidR="00B46C0C">
        <w:rPr>
          <w:lang w:eastAsia="zh-CN"/>
        </w:rPr>
        <w:t xml:space="preserve">       </w:t>
      </w:r>
      <w:r w:rsidR="00E5754B">
        <w:rPr>
          <w:lang w:eastAsia="zh-CN"/>
        </w:rPr>
        <w:t xml:space="preserve">     </w:t>
      </w:r>
      <w:r w:rsidR="00B46C0C">
        <w:rPr>
          <w:lang w:eastAsia="zh-CN"/>
        </w:rPr>
        <w:t xml:space="preserve">     </w:t>
      </w:r>
      <w:r>
        <w:rPr>
          <w:noProof/>
          <w:lang w:eastAsia="zh-CN"/>
        </w:rPr>
        <w:drawing>
          <wp:inline distT="0" distB="0" distL="0" distR="0" wp14:anchorId="0B83090E" wp14:editId="3CFF0A85">
            <wp:extent cx="1803308" cy="3673200"/>
            <wp:effectExtent l="0" t="0" r="698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08852" cy="3684492"/>
                    </a:xfrm>
                    <a:prstGeom prst="rect">
                      <a:avLst/>
                    </a:prstGeom>
                  </pic:spPr>
                </pic:pic>
              </a:graphicData>
            </a:graphic>
          </wp:inline>
        </w:drawing>
      </w:r>
    </w:p>
    <w:p w14:paraId="630B58CD" w14:textId="77777777" w:rsidR="004A214A" w:rsidRDefault="00AE40D2" w:rsidP="004A214A">
      <w:pPr>
        <w:pStyle w:val="BulletTextHeading1Outline"/>
        <w:numPr>
          <w:ilvl w:val="0"/>
          <w:numId w:val="0"/>
        </w:numPr>
        <w:ind w:left="360" w:hanging="360"/>
        <w:rPr>
          <w:lang w:eastAsia="zh-CN"/>
        </w:rPr>
      </w:pPr>
      <w:r>
        <w:rPr>
          <w:noProof/>
          <w:lang w:eastAsia="zh-CN"/>
        </w:rPr>
        <w:t xml:space="preserve">                        </w:t>
      </w:r>
      <w:r w:rsidR="00E9795F">
        <w:rPr>
          <w:noProof/>
          <w:lang w:eastAsia="zh-CN"/>
        </w:rPr>
        <w:t xml:space="preserve">                  </w:t>
      </w:r>
      <w:r w:rsidR="00CD0675">
        <w:rPr>
          <w:noProof/>
          <w:lang w:eastAsia="zh-CN"/>
        </w:rPr>
        <w:t xml:space="preserve">        </w:t>
      </w:r>
      <w:r w:rsidR="00E9795F">
        <w:rPr>
          <w:noProof/>
          <w:lang w:eastAsia="zh-CN"/>
        </w:rPr>
        <w:t xml:space="preserve">  </w:t>
      </w:r>
      <w:r>
        <w:rPr>
          <w:noProof/>
          <w:lang w:eastAsia="zh-CN"/>
        </w:rPr>
        <w:t xml:space="preserve"> </w:t>
      </w:r>
      <w:r w:rsidR="004A214A">
        <w:rPr>
          <w:noProof/>
          <w:lang w:eastAsia="zh-CN"/>
        </w:rPr>
        <w:t>3.2.1.</w:t>
      </w:r>
      <w:r w:rsidR="004A214A">
        <w:rPr>
          <w:rFonts w:hint="eastAsia"/>
          <w:noProof/>
          <w:lang w:eastAsia="zh-CN"/>
        </w:rPr>
        <w:t>6-4</w:t>
      </w:r>
      <w:r w:rsidR="004A214A">
        <w:rPr>
          <w:noProof/>
          <w:lang w:eastAsia="zh-CN"/>
        </w:rPr>
        <w:t xml:space="preserve">                                </w:t>
      </w:r>
      <w:r w:rsidR="00E9795F">
        <w:rPr>
          <w:noProof/>
          <w:lang w:eastAsia="zh-CN"/>
        </w:rPr>
        <w:t xml:space="preserve">         </w:t>
      </w:r>
      <w:r w:rsidR="004A214A">
        <w:rPr>
          <w:noProof/>
          <w:lang w:eastAsia="zh-CN"/>
        </w:rPr>
        <w:t xml:space="preserve"> </w:t>
      </w:r>
      <w:r w:rsidR="00E9795F">
        <w:rPr>
          <w:noProof/>
          <w:lang w:eastAsia="zh-CN"/>
        </w:rPr>
        <w:t xml:space="preserve">   </w:t>
      </w:r>
      <w:r w:rsidR="00B46C0C">
        <w:rPr>
          <w:noProof/>
          <w:lang w:eastAsia="zh-CN"/>
        </w:rPr>
        <w:t xml:space="preserve">              </w:t>
      </w:r>
      <w:r w:rsidR="00E5754B">
        <w:rPr>
          <w:noProof/>
          <w:lang w:eastAsia="zh-CN"/>
        </w:rPr>
        <w:t xml:space="preserve">       </w:t>
      </w:r>
      <w:r w:rsidR="004A214A">
        <w:rPr>
          <w:noProof/>
          <w:lang w:eastAsia="zh-CN"/>
        </w:rPr>
        <w:t xml:space="preserve"> 3.2.1.</w:t>
      </w:r>
      <w:r w:rsidR="004A214A">
        <w:rPr>
          <w:rFonts w:hint="eastAsia"/>
          <w:noProof/>
          <w:lang w:eastAsia="zh-CN"/>
        </w:rPr>
        <w:t>6-5</w:t>
      </w:r>
    </w:p>
    <w:p w14:paraId="455AA86F" w14:textId="77777777" w:rsidR="004A214A" w:rsidRDefault="004A214A" w:rsidP="004A214A">
      <w:pPr>
        <w:pStyle w:val="BulletTextHeading1Outline"/>
        <w:numPr>
          <w:ilvl w:val="0"/>
          <w:numId w:val="0"/>
        </w:numPr>
        <w:ind w:left="1305"/>
        <w:rPr>
          <w:lang w:eastAsia="zh-CN"/>
        </w:rPr>
      </w:pPr>
    </w:p>
    <w:p w14:paraId="41FC7CBF" w14:textId="77777777" w:rsidR="004A214A" w:rsidRPr="00A729D5" w:rsidRDefault="004A214A" w:rsidP="004A214A">
      <w:pPr>
        <w:rPr>
          <w:rFonts w:asciiTheme="minorEastAsia" w:hAnsiTheme="minorEastAsia"/>
          <w:sz w:val="18"/>
          <w:szCs w:val="18"/>
          <w:lang w:eastAsia="zh-CN"/>
        </w:rPr>
      </w:pPr>
      <w:r w:rsidRPr="00A729D5">
        <w:rPr>
          <w:rFonts w:asciiTheme="minorEastAsia" w:hAnsiTheme="minorEastAsia"/>
          <w:lang w:eastAsia="zh-CN"/>
        </w:rPr>
        <w:t xml:space="preserve">               </w:t>
      </w:r>
      <w:r w:rsidRPr="00A729D5">
        <w:rPr>
          <w:rFonts w:asciiTheme="minorEastAsia" w:hAnsiTheme="minorEastAsia" w:hint="eastAsia"/>
          <w:noProof/>
          <w:sz w:val="18"/>
          <w:szCs w:val="18"/>
          <w:lang w:eastAsia="zh-CN"/>
        </w:rPr>
        <w:t>*此处用户输入邮箱信息时，输入@符后，显示</w:t>
      </w:r>
      <w:r w:rsidRPr="00A729D5">
        <w:rPr>
          <w:rFonts w:asciiTheme="minorEastAsia" w:hAnsiTheme="minorEastAsia"/>
          <w:noProof/>
          <w:sz w:val="18"/>
          <w:szCs w:val="18"/>
          <w:lang w:eastAsia="zh-CN"/>
        </w:rPr>
        <w:t>’qq.com’,’163.com’</w:t>
      </w:r>
      <w:r w:rsidRPr="00A729D5">
        <w:rPr>
          <w:rFonts w:asciiTheme="minorEastAsia" w:hAnsiTheme="minorEastAsia" w:hint="eastAsia"/>
          <w:noProof/>
          <w:sz w:val="18"/>
          <w:szCs w:val="18"/>
          <w:lang w:eastAsia="zh-CN"/>
        </w:rPr>
        <w:t>等常见邮箱后缀提示</w:t>
      </w:r>
    </w:p>
    <w:p w14:paraId="0E4A7DBC" w14:textId="77777777" w:rsidR="004A214A" w:rsidRPr="00A729D5" w:rsidRDefault="004A214A" w:rsidP="004A214A">
      <w:pPr>
        <w:pStyle w:val="BulletTextHeading1Outline"/>
        <w:numPr>
          <w:ilvl w:val="3"/>
          <w:numId w:val="21"/>
        </w:numPr>
        <w:tabs>
          <w:tab w:val="left" w:pos="1245"/>
        </w:tabs>
        <w:rPr>
          <w:rFonts w:asciiTheme="minorEastAsia" w:hAnsiTheme="minorEastAsia"/>
          <w:sz w:val="20"/>
          <w:szCs w:val="20"/>
          <w:lang w:eastAsia="zh-CN"/>
        </w:rPr>
      </w:pPr>
      <w:r w:rsidRPr="00A729D5">
        <w:rPr>
          <w:rFonts w:asciiTheme="minorEastAsia" w:hAnsiTheme="minorEastAsia"/>
          <w:sz w:val="20"/>
          <w:szCs w:val="20"/>
          <w:lang w:eastAsia="zh-CN"/>
        </w:rPr>
        <w:t>如图</w:t>
      </w:r>
      <w:r w:rsidRPr="00A729D5">
        <w:rPr>
          <w:rFonts w:asciiTheme="minorEastAsia" w:hAnsiTheme="minorEastAsia"/>
          <w:noProof/>
          <w:sz w:val="20"/>
          <w:szCs w:val="20"/>
          <w:lang w:eastAsia="zh-CN"/>
        </w:rPr>
        <w:t>3.2.1.</w:t>
      </w:r>
      <w:r w:rsidRPr="00A729D5">
        <w:rPr>
          <w:rFonts w:asciiTheme="minorEastAsia" w:hAnsiTheme="minorEastAsia" w:hint="eastAsia"/>
          <w:noProof/>
          <w:sz w:val="20"/>
          <w:szCs w:val="20"/>
          <w:lang w:eastAsia="zh-CN"/>
        </w:rPr>
        <w:t>6-4中输入框默认填充用户个人信息中设置的邮箱，发送之前用户可编辑收件邮箱，且不影响用户个人信息中的邮箱的值。</w:t>
      </w:r>
    </w:p>
    <w:p w14:paraId="5AC660AC" w14:textId="77777777" w:rsidR="004A214A" w:rsidRPr="00A729D5" w:rsidRDefault="004A214A" w:rsidP="004A214A">
      <w:pPr>
        <w:pStyle w:val="BulletTextHeading1Outline"/>
        <w:numPr>
          <w:ilvl w:val="3"/>
          <w:numId w:val="21"/>
        </w:numPr>
        <w:tabs>
          <w:tab w:val="left" w:pos="1245"/>
        </w:tabs>
        <w:rPr>
          <w:rFonts w:asciiTheme="minorEastAsia" w:hAnsiTheme="minorEastAsia"/>
          <w:sz w:val="20"/>
          <w:szCs w:val="20"/>
          <w:lang w:eastAsia="zh-CN"/>
        </w:rPr>
      </w:pPr>
      <w:r w:rsidRPr="00A729D5">
        <w:rPr>
          <w:rFonts w:asciiTheme="minorEastAsia" w:hAnsiTheme="minorEastAsia" w:hint="eastAsia"/>
          <w:sz w:val="20"/>
          <w:szCs w:val="20"/>
          <w:lang w:eastAsia="zh-CN"/>
        </w:rPr>
        <w:lastRenderedPageBreak/>
        <w:t>调用发送邮件的方法，若能成功发送，显示</w:t>
      </w:r>
      <w:r w:rsidRPr="00A729D5">
        <w:rPr>
          <w:rFonts w:asciiTheme="minorEastAsia" w:hAnsiTheme="minorEastAsia"/>
          <w:sz w:val="20"/>
          <w:szCs w:val="20"/>
          <w:lang w:eastAsia="zh-CN"/>
        </w:rPr>
        <w:t>如图</w:t>
      </w:r>
      <w:r w:rsidRPr="00A729D5">
        <w:rPr>
          <w:rFonts w:asciiTheme="minorEastAsia" w:hAnsiTheme="minorEastAsia"/>
          <w:noProof/>
          <w:sz w:val="20"/>
          <w:szCs w:val="20"/>
          <w:lang w:eastAsia="zh-CN"/>
        </w:rPr>
        <w:t>3.2.1.</w:t>
      </w:r>
      <w:r w:rsidRPr="00A729D5">
        <w:rPr>
          <w:rFonts w:asciiTheme="minorEastAsia" w:hAnsiTheme="minorEastAsia" w:hint="eastAsia"/>
          <w:noProof/>
          <w:sz w:val="20"/>
          <w:szCs w:val="20"/>
          <w:lang w:eastAsia="zh-CN"/>
        </w:rPr>
        <w:t>6-5提示，</w:t>
      </w:r>
      <w:r w:rsidRPr="00A729D5">
        <w:rPr>
          <w:rFonts w:asciiTheme="minorEastAsia" w:hAnsiTheme="minorEastAsia" w:hint="eastAsia"/>
          <w:sz w:val="20"/>
          <w:szCs w:val="20"/>
          <w:lang w:eastAsia="zh-CN"/>
        </w:rPr>
        <w:t>将用户信息，文献信息及收件邮箱信息写入数据库，如失败，显示失败提示。</w:t>
      </w:r>
    </w:p>
    <w:p w14:paraId="07779C5A" w14:textId="77777777" w:rsidR="004A214A" w:rsidRDefault="004A214A" w:rsidP="004A214A">
      <w:pPr>
        <w:pStyle w:val="BulletTextHeading1Outline"/>
        <w:numPr>
          <w:ilvl w:val="0"/>
          <w:numId w:val="0"/>
        </w:numPr>
        <w:ind w:left="360" w:hanging="360"/>
        <w:rPr>
          <w:lang w:eastAsia="zh-CN"/>
        </w:rPr>
      </w:pPr>
    </w:p>
    <w:p w14:paraId="12B5D176" w14:textId="77777777" w:rsidR="004A214A" w:rsidRDefault="004A214A" w:rsidP="004A214A">
      <w:pPr>
        <w:pStyle w:val="Heading4"/>
        <w:keepLines/>
        <w:spacing w:before="0" w:after="240"/>
        <w:rPr>
          <w:b w:val="0"/>
          <w:lang w:eastAsia="zh-CN"/>
        </w:rPr>
      </w:pPr>
      <w:bookmarkStart w:id="170" w:name="_Toc497989232"/>
      <w:r>
        <w:rPr>
          <w:rFonts w:hint="eastAsia"/>
          <w:lang w:eastAsia="zh-CN"/>
        </w:rPr>
        <w:t>新增药品说明书查询</w:t>
      </w:r>
      <w:r w:rsidRPr="005B5EF5">
        <w:rPr>
          <w:rFonts w:hint="eastAsia"/>
          <w:lang w:eastAsia="zh-CN"/>
        </w:rPr>
        <w:t>页（微信端）</w:t>
      </w:r>
      <w:bookmarkEnd w:id="170"/>
    </w:p>
    <w:p w14:paraId="64314826" w14:textId="77777777" w:rsidR="004A214A" w:rsidRPr="0033004D" w:rsidRDefault="004A214A" w:rsidP="004A214A">
      <w:pPr>
        <w:pStyle w:val="Heading5"/>
        <w:keepNext/>
        <w:keepLines/>
        <w:spacing w:before="200" w:after="240"/>
      </w:pPr>
      <w:bookmarkStart w:id="171" w:name="_Toc497989233"/>
      <w:r w:rsidRPr="0033004D">
        <w:t>Description</w:t>
      </w:r>
      <w:bookmarkEnd w:id="171"/>
      <w:r w:rsidRPr="0033004D">
        <w:t xml:space="preserve"> </w:t>
      </w:r>
    </w:p>
    <w:p w14:paraId="51A9C10E" w14:textId="77777777" w:rsidR="004A214A" w:rsidRPr="001F7BE5" w:rsidRDefault="004A214A" w:rsidP="004A214A">
      <w:pPr>
        <w:ind w:left="720"/>
        <w:rPr>
          <w:rFonts w:asciiTheme="minorEastAsia" w:hAnsiTheme="minorEastAsia"/>
          <w:lang w:eastAsia="zh-CN"/>
        </w:rPr>
      </w:pPr>
      <w:r w:rsidRPr="001F7BE5">
        <w:rPr>
          <w:rFonts w:asciiTheme="minorEastAsia" w:hAnsiTheme="minorEastAsia" w:hint="eastAsia"/>
          <w:lang w:eastAsia="zh-CN"/>
        </w:rPr>
        <w:t>为MI HCP微信端新增根据药品名称查询药品说明书的功能。</w:t>
      </w:r>
    </w:p>
    <w:p w14:paraId="78601B76" w14:textId="77777777" w:rsidR="004A214A" w:rsidRDefault="004A214A" w:rsidP="004A214A">
      <w:pPr>
        <w:pStyle w:val="Heading5"/>
        <w:keepNext/>
        <w:keepLines/>
        <w:spacing w:before="200" w:after="240"/>
      </w:pPr>
      <w:bookmarkStart w:id="172" w:name="_Toc497989234"/>
      <w:r w:rsidRPr="0033004D">
        <w:t xml:space="preserve">Functional </w:t>
      </w:r>
      <w:r w:rsidRPr="0033004D">
        <w:rPr>
          <w:rFonts w:hint="eastAsia"/>
        </w:rPr>
        <w:t>Design</w:t>
      </w:r>
      <w:bookmarkEnd w:id="172"/>
    </w:p>
    <w:p w14:paraId="1A0A74DB" w14:textId="77777777" w:rsidR="004A214A" w:rsidRDefault="004A214A" w:rsidP="004A214A">
      <w:pPr>
        <w:pStyle w:val="BulletTextHeading1Outline"/>
        <w:numPr>
          <w:ilvl w:val="0"/>
          <w:numId w:val="21"/>
        </w:numPr>
        <w:tabs>
          <w:tab w:val="left" w:pos="1480"/>
        </w:tabs>
        <w:ind w:left="1305"/>
        <w:rPr>
          <w:lang w:eastAsia="zh-CN"/>
        </w:rPr>
      </w:pPr>
      <w:r>
        <w:rPr>
          <w:rFonts w:hint="eastAsia"/>
          <w:lang w:eastAsia="zh-CN"/>
        </w:rPr>
        <w:t>查询相应药品说明书并查看详情</w:t>
      </w:r>
    </w:p>
    <w:p w14:paraId="1E31BA1F" w14:textId="77777777" w:rsidR="004A214A" w:rsidRPr="005B5935" w:rsidRDefault="004A214A" w:rsidP="004A214A">
      <w:pPr>
        <w:rPr>
          <w:lang w:eastAsia="zh-CN"/>
        </w:rPr>
      </w:pPr>
    </w:p>
    <w:p w14:paraId="74BDF274" w14:textId="77777777" w:rsidR="004A214A" w:rsidRDefault="004A214A" w:rsidP="004A214A">
      <w:pPr>
        <w:pStyle w:val="BulletTextHeading1Outline"/>
        <w:numPr>
          <w:ilvl w:val="0"/>
          <w:numId w:val="0"/>
        </w:numPr>
        <w:ind w:left="360" w:hanging="360"/>
        <w:rPr>
          <w:noProof/>
          <w:lang w:eastAsia="zh-CN"/>
        </w:rPr>
      </w:pPr>
      <w:r w:rsidRPr="00E154C7">
        <w:rPr>
          <w:noProof/>
          <w:lang w:eastAsia="zh-CN"/>
        </w:rPr>
        <w:lastRenderedPageBreak/>
        <w:t xml:space="preserve"> </w:t>
      </w:r>
      <w:r w:rsidR="00045940">
        <w:rPr>
          <w:noProof/>
          <w:lang w:eastAsia="zh-CN"/>
        </w:rPr>
        <w:t xml:space="preserve"> </w:t>
      </w:r>
      <w:r>
        <w:rPr>
          <w:noProof/>
          <w:lang w:eastAsia="zh-CN"/>
        </w:rPr>
        <w:t xml:space="preserve"> </w:t>
      </w:r>
      <w:r w:rsidR="000175F2" w:rsidRPr="000175F2">
        <w:rPr>
          <w:noProof/>
          <w:lang w:eastAsia="zh-CN"/>
        </w:rPr>
        <w:drawing>
          <wp:inline distT="0" distB="0" distL="0" distR="0" wp14:anchorId="1F435F25" wp14:editId="76A5C536">
            <wp:extent cx="2226012" cy="3999865"/>
            <wp:effectExtent l="0" t="0" r="3175" b="635"/>
            <wp:docPr id="82" name="Picture 82" descr="C:\Users\yueyue.a.yao\Desktop\YIGU\UI design1103\Design1107\Druginstru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yueyue.a.yao\Desktop\YIGU\UI design1103\Design1107\Druginstruction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32173" cy="4010935"/>
                    </a:xfrm>
                    <a:prstGeom prst="rect">
                      <a:avLst/>
                    </a:prstGeom>
                    <a:noFill/>
                    <a:ln>
                      <a:noFill/>
                    </a:ln>
                  </pic:spPr>
                </pic:pic>
              </a:graphicData>
            </a:graphic>
          </wp:inline>
        </w:drawing>
      </w:r>
      <w:r>
        <w:rPr>
          <w:noProof/>
          <w:lang w:eastAsia="zh-CN"/>
        </w:rPr>
        <w:t xml:space="preserve"> </w:t>
      </w:r>
      <w:r w:rsidR="00045940">
        <w:rPr>
          <w:noProof/>
          <w:lang w:eastAsia="zh-CN"/>
        </w:rPr>
        <w:t xml:space="preserve">       </w:t>
      </w:r>
      <w:r>
        <w:rPr>
          <w:noProof/>
          <w:lang w:eastAsia="zh-CN"/>
        </w:rPr>
        <w:t xml:space="preserve"> </w:t>
      </w:r>
      <w:r w:rsidRPr="007425EE">
        <w:rPr>
          <w:noProof/>
          <w:lang w:eastAsia="zh-CN"/>
        </w:rPr>
        <w:t xml:space="preserve"> </w:t>
      </w:r>
      <w:r w:rsidR="000175F2" w:rsidRPr="000175F2">
        <w:rPr>
          <w:noProof/>
          <w:lang w:eastAsia="zh-CN"/>
        </w:rPr>
        <w:drawing>
          <wp:inline distT="0" distB="0" distL="0" distR="0" wp14:anchorId="508BA05A" wp14:editId="179380BA">
            <wp:extent cx="2220623" cy="3990181"/>
            <wp:effectExtent l="0" t="0" r="8255" b="0"/>
            <wp:docPr id="83" name="Picture 83" descr="C:\Users\yueyue.a.yao\Desktop\YIGU\UI design1103\Design1107\Druginstruaction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yueyue.a.yao\Desktop\YIGU\UI design1103\Design1107\Druginstruactionresul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26306" cy="4000392"/>
                    </a:xfrm>
                    <a:prstGeom prst="rect">
                      <a:avLst/>
                    </a:prstGeom>
                    <a:noFill/>
                    <a:ln>
                      <a:noFill/>
                    </a:ln>
                  </pic:spPr>
                </pic:pic>
              </a:graphicData>
            </a:graphic>
          </wp:inline>
        </w:drawing>
      </w:r>
      <w:r>
        <w:rPr>
          <w:noProof/>
          <w:lang w:eastAsia="zh-CN"/>
        </w:rPr>
        <w:t xml:space="preserve">  </w:t>
      </w:r>
      <w:r w:rsidR="00045940">
        <w:rPr>
          <w:noProof/>
          <w:lang w:eastAsia="zh-CN"/>
        </w:rPr>
        <w:t xml:space="preserve">          </w:t>
      </w:r>
      <w:r w:rsidR="00045940" w:rsidRPr="00045940">
        <w:rPr>
          <w:noProof/>
          <w:lang w:eastAsia="zh-CN"/>
        </w:rPr>
        <w:drawing>
          <wp:inline distT="0" distB="0" distL="0" distR="0" wp14:anchorId="10BE25DB" wp14:editId="69BF0491">
            <wp:extent cx="2190750" cy="3936505"/>
            <wp:effectExtent l="0" t="0" r="0" b="6985"/>
            <wp:docPr id="84" name="Picture 84" descr="C:\Users\yueyue.a.yao\Desktop\YIGU\UI design1103\Design1107\Openinstruaction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yueyue.a.yao\Desktop\YIGU\UI design1103\Design1107\Openinstruactionfil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99455" cy="3952148"/>
                    </a:xfrm>
                    <a:prstGeom prst="rect">
                      <a:avLst/>
                    </a:prstGeom>
                    <a:noFill/>
                    <a:ln>
                      <a:noFill/>
                    </a:ln>
                  </pic:spPr>
                </pic:pic>
              </a:graphicData>
            </a:graphic>
          </wp:inline>
        </w:drawing>
      </w:r>
    </w:p>
    <w:p w14:paraId="360B3903" w14:textId="77777777" w:rsidR="004A214A" w:rsidRPr="00E973B4" w:rsidRDefault="009A73F4" w:rsidP="009A73F4">
      <w:pPr>
        <w:pStyle w:val="BulletTextHeading1Outline"/>
        <w:numPr>
          <w:ilvl w:val="0"/>
          <w:numId w:val="0"/>
        </w:numPr>
        <w:tabs>
          <w:tab w:val="left" w:pos="1480"/>
        </w:tabs>
        <w:ind w:left="1480"/>
        <w:rPr>
          <w:rFonts w:asciiTheme="minorEastAsia" w:hAnsiTheme="minorEastAsia"/>
          <w:sz w:val="20"/>
          <w:szCs w:val="20"/>
          <w:lang w:eastAsia="zh-CN"/>
        </w:rPr>
      </w:pPr>
      <w:r>
        <w:rPr>
          <w:rFonts w:asciiTheme="minorEastAsia" w:hAnsiTheme="minorEastAsia" w:hint="eastAsia"/>
          <w:sz w:val="20"/>
          <w:szCs w:val="20"/>
          <w:lang w:eastAsia="zh-CN"/>
        </w:rPr>
        <w:t>*</w:t>
      </w:r>
      <w:r w:rsidR="004A214A" w:rsidRPr="00E973B4">
        <w:rPr>
          <w:rFonts w:asciiTheme="minorEastAsia" w:hAnsiTheme="minorEastAsia" w:hint="eastAsia"/>
          <w:sz w:val="20"/>
          <w:szCs w:val="20"/>
          <w:lang w:eastAsia="zh-CN"/>
        </w:rPr>
        <w:t>点击在线阅读，i</w:t>
      </w:r>
      <w:r w:rsidR="004A214A" w:rsidRPr="00E973B4">
        <w:rPr>
          <w:rFonts w:asciiTheme="minorEastAsia" w:hAnsiTheme="minorEastAsia"/>
          <w:sz w:val="20"/>
          <w:szCs w:val="20"/>
          <w:lang w:eastAsia="zh-CN"/>
        </w:rPr>
        <w:t>OS</w:t>
      </w:r>
      <w:r w:rsidR="004A214A" w:rsidRPr="00E973B4">
        <w:rPr>
          <w:rFonts w:asciiTheme="minorEastAsia" w:hAnsiTheme="minorEastAsia" w:hint="eastAsia"/>
          <w:sz w:val="20"/>
          <w:szCs w:val="20"/>
          <w:lang w:eastAsia="zh-CN"/>
        </w:rPr>
        <w:t>用户可在微信浏览器中直接查看PDF文件，安卓设备会调用PDF阅读应用，查看PDF文件</w:t>
      </w:r>
    </w:p>
    <w:p w14:paraId="6796FF14" w14:textId="77777777" w:rsidR="004A214A" w:rsidRDefault="004A214A" w:rsidP="004A214A">
      <w:pPr>
        <w:pStyle w:val="BulletTextHeading1Outline"/>
        <w:numPr>
          <w:ilvl w:val="0"/>
          <w:numId w:val="21"/>
        </w:numPr>
        <w:tabs>
          <w:tab w:val="left" w:pos="1480"/>
        </w:tabs>
        <w:ind w:left="1305"/>
        <w:rPr>
          <w:lang w:eastAsia="zh-CN"/>
        </w:rPr>
      </w:pPr>
      <w:r>
        <w:rPr>
          <w:rFonts w:hint="eastAsia"/>
          <w:lang w:eastAsia="zh-CN"/>
        </w:rPr>
        <w:t>将文件发送至邮箱</w:t>
      </w:r>
    </w:p>
    <w:p w14:paraId="26C49E0D" w14:textId="77777777" w:rsidR="004A214A" w:rsidRDefault="004A214A" w:rsidP="004A214A">
      <w:pPr>
        <w:pStyle w:val="BulletTextHeading1Outline"/>
        <w:numPr>
          <w:ilvl w:val="0"/>
          <w:numId w:val="0"/>
        </w:numPr>
        <w:ind w:left="360" w:hanging="360"/>
        <w:rPr>
          <w:noProof/>
          <w:lang w:eastAsia="zh-CN"/>
        </w:rPr>
      </w:pPr>
      <w:r>
        <w:rPr>
          <w:noProof/>
          <w:lang w:eastAsia="zh-CN"/>
        </w:rPr>
        <w:lastRenderedPageBreak/>
        <w:t xml:space="preserve">               </w:t>
      </w:r>
      <w:r>
        <w:rPr>
          <w:noProof/>
          <w:lang w:eastAsia="zh-CN"/>
        </w:rPr>
        <w:drawing>
          <wp:inline distT="0" distB="0" distL="0" distR="0" wp14:anchorId="601F2FDA" wp14:editId="277B9DBB">
            <wp:extent cx="2186181" cy="4466826"/>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5036" cy="4484919"/>
                    </a:xfrm>
                    <a:prstGeom prst="rect">
                      <a:avLst/>
                    </a:prstGeom>
                  </pic:spPr>
                </pic:pic>
              </a:graphicData>
            </a:graphic>
          </wp:inline>
        </w:drawing>
      </w:r>
      <w:r w:rsidRPr="00397B34">
        <w:rPr>
          <w:noProof/>
          <w:lang w:eastAsia="zh-CN"/>
        </w:rPr>
        <w:t xml:space="preserve"> </w:t>
      </w:r>
      <w:r>
        <w:rPr>
          <w:noProof/>
          <w:lang w:eastAsia="zh-CN"/>
        </w:rPr>
        <w:t xml:space="preserve">              </w:t>
      </w:r>
      <w:r>
        <w:rPr>
          <w:noProof/>
          <w:lang w:eastAsia="zh-CN"/>
        </w:rPr>
        <w:drawing>
          <wp:inline distT="0" distB="0" distL="0" distR="0" wp14:anchorId="4C5ED91D" wp14:editId="6DBC00A1">
            <wp:extent cx="2199679" cy="44668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7127" cy="4481957"/>
                    </a:xfrm>
                    <a:prstGeom prst="rect">
                      <a:avLst/>
                    </a:prstGeom>
                  </pic:spPr>
                </pic:pic>
              </a:graphicData>
            </a:graphic>
          </wp:inline>
        </w:drawing>
      </w:r>
    </w:p>
    <w:p w14:paraId="5FF00EE5" w14:textId="77777777" w:rsidR="004A214A" w:rsidRPr="00982539" w:rsidRDefault="004A214A" w:rsidP="004A214A">
      <w:pPr>
        <w:pStyle w:val="BulletTextHeading1Outline"/>
        <w:numPr>
          <w:ilvl w:val="0"/>
          <w:numId w:val="0"/>
        </w:numPr>
        <w:ind w:left="360" w:hanging="360"/>
        <w:rPr>
          <w:lang w:eastAsia="zh-CN"/>
        </w:rPr>
      </w:pPr>
      <w:r>
        <w:rPr>
          <w:noProof/>
          <w:lang w:eastAsia="zh-CN"/>
        </w:rPr>
        <w:t xml:space="preserve">                          </w:t>
      </w:r>
      <w:r w:rsidR="00CC5832">
        <w:rPr>
          <w:noProof/>
          <w:lang w:eastAsia="zh-CN"/>
        </w:rPr>
        <w:t xml:space="preserve">               </w:t>
      </w:r>
      <w:r w:rsidRPr="00982539">
        <w:rPr>
          <w:noProof/>
          <w:sz w:val="22"/>
          <w:szCs w:val="22"/>
          <w:lang w:eastAsia="zh-CN"/>
        </w:rPr>
        <w:t>3.2.1.</w:t>
      </w:r>
      <w:r w:rsidRPr="00982539">
        <w:rPr>
          <w:rFonts w:hint="eastAsia"/>
          <w:noProof/>
          <w:sz w:val="22"/>
          <w:szCs w:val="22"/>
          <w:lang w:eastAsia="zh-CN"/>
        </w:rPr>
        <w:t>7-4</w:t>
      </w:r>
      <w:r w:rsidRPr="00982539">
        <w:rPr>
          <w:noProof/>
          <w:sz w:val="22"/>
          <w:szCs w:val="22"/>
          <w:lang w:eastAsia="zh-CN"/>
        </w:rPr>
        <w:t xml:space="preserve">                                        </w:t>
      </w:r>
      <w:r w:rsidR="00CC5832">
        <w:rPr>
          <w:noProof/>
          <w:sz w:val="22"/>
          <w:szCs w:val="22"/>
          <w:lang w:eastAsia="zh-CN"/>
        </w:rPr>
        <w:t xml:space="preserve">                    </w:t>
      </w:r>
      <w:r w:rsidRPr="00982539">
        <w:rPr>
          <w:noProof/>
          <w:sz w:val="22"/>
          <w:szCs w:val="22"/>
          <w:lang w:eastAsia="zh-CN"/>
        </w:rPr>
        <w:t xml:space="preserve"> 3.2.1.</w:t>
      </w:r>
      <w:r w:rsidRPr="00982539">
        <w:rPr>
          <w:rFonts w:hint="eastAsia"/>
          <w:noProof/>
          <w:sz w:val="22"/>
          <w:szCs w:val="22"/>
          <w:lang w:eastAsia="zh-CN"/>
        </w:rPr>
        <w:t>7-5</w:t>
      </w:r>
    </w:p>
    <w:p w14:paraId="17784D8C" w14:textId="77777777" w:rsidR="004A214A" w:rsidRPr="00BB792E" w:rsidRDefault="004A214A" w:rsidP="004A214A">
      <w:pPr>
        <w:rPr>
          <w:rFonts w:asciiTheme="minorEastAsia" w:hAnsiTheme="minorEastAsia"/>
          <w:sz w:val="18"/>
          <w:szCs w:val="18"/>
          <w:lang w:eastAsia="zh-CN"/>
        </w:rPr>
      </w:pPr>
      <w:r>
        <w:rPr>
          <w:noProof/>
          <w:sz w:val="18"/>
          <w:szCs w:val="18"/>
          <w:lang w:eastAsia="zh-CN"/>
        </w:rPr>
        <w:lastRenderedPageBreak/>
        <w:t xml:space="preserve">              </w:t>
      </w:r>
      <w:r w:rsidRPr="00BB792E">
        <w:rPr>
          <w:rFonts w:asciiTheme="minorEastAsia" w:hAnsiTheme="minorEastAsia" w:hint="eastAsia"/>
          <w:noProof/>
          <w:sz w:val="18"/>
          <w:szCs w:val="18"/>
          <w:lang w:eastAsia="zh-CN"/>
        </w:rPr>
        <w:t>*此处用户输入邮箱信息时，输入@符后，显示</w:t>
      </w:r>
      <w:r w:rsidRPr="00BB792E">
        <w:rPr>
          <w:rFonts w:asciiTheme="minorEastAsia" w:hAnsiTheme="minorEastAsia"/>
          <w:noProof/>
          <w:sz w:val="18"/>
          <w:szCs w:val="18"/>
          <w:lang w:eastAsia="zh-CN"/>
        </w:rPr>
        <w:t>’qq.com’,’163.com’</w:t>
      </w:r>
      <w:r w:rsidRPr="00BB792E">
        <w:rPr>
          <w:rFonts w:asciiTheme="minorEastAsia" w:hAnsiTheme="minorEastAsia" w:hint="eastAsia"/>
          <w:noProof/>
          <w:sz w:val="18"/>
          <w:szCs w:val="18"/>
          <w:lang w:eastAsia="zh-CN"/>
        </w:rPr>
        <w:t>等常见邮箱后缀提示</w:t>
      </w:r>
    </w:p>
    <w:p w14:paraId="7D43ABFA" w14:textId="77777777" w:rsidR="004A214A" w:rsidRPr="00BB792E" w:rsidRDefault="004A214A" w:rsidP="004A214A">
      <w:pPr>
        <w:pStyle w:val="BulletTextHeading1Outline"/>
        <w:numPr>
          <w:ilvl w:val="3"/>
          <w:numId w:val="21"/>
        </w:numPr>
        <w:tabs>
          <w:tab w:val="left" w:pos="1245"/>
        </w:tabs>
        <w:rPr>
          <w:rFonts w:asciiTheme="minorEastAsia" w:hAnsiTheme="minorEastAsia"/>
          <w:sz w:val="20"/>
          <w:szCs w:val="20"/>
          <w:lang w:eastAsia="zh-CN"/>
        </w:rPr>
      </w:pPr>
      <w:r w:rsidRPr="00BB792E">
        <w:rPr>
          <w:rFonts w:asciiTheme="minorEastAsia" w:hAnsiTheme="minorEastAsia"/>
          <w:sz w:val="20"/>
          <w:szCs w:val="20"/>
          <w:lang w:eastAsia="zh-CN"/>
        </w:rPr>
        <w:t>如图</w:t>
      </w:r>
      <w:r w:rsidRPr="00BB792E">
        <w:rPr>
          <w:rFonts w:asciiTheme="minorEastAsia" w:hAnsiTheme="minorEastAsia"/>
          <w:noProof/>
          <w:sz w:val="20"/>
          <w:szCs w:val="20"/>
          <w:lang w:eastAsia="zh-CN"/>
        </w:rPr>
        <w:t>3.2.1.</w:t>
      </w:r>
      <w:r w:rsidRPr="00BB792E">
        <w:rPr>
          <w:rFonts w:asciiTheme="minorEastAsia" w:hAnsiTheme="minorEastAsia" w:hint="eastAsia"/>
          <w:noProof/>
          <w:sz w:val="20"/>
          <w:szCs w:val="20"/>
          <w:lang w:eastAsia="zh-CN"/>
        </w:rPr>
        <w:t>7-4中输入框默认填充用户个人信息中设置的邮箱，发送之前用户可编辑收件邮箱，且不影响用户个人信息中的邮箱的值。</w:t>
      </w:r>
    </w:p>
    <w:p w14:paraId="282997E6" w14:textId="77777777" w:rsidR="004A214A" w:rsidRDefault="004A214A" w:rsidP="004A214A">
      <w:pPr>
        <w:pStyle w:val="BulletTextHeading1Outline"/>
        <w:numPr>
          <w:ilvl w:val="3"/>
          <w:numId w:val="21"/>
        </w:numPr>
        <w:tabs>
          <w:tab w:val="left" w:pos="1245"/>
        </w:tabs>
        <w:rPr>
          <w:ins w:id="173" w:author="Yueyue Yao" w:date="2017-11-14T16:18:00Z"/>
          <w:rFonts w:asciiTheme="minorEastAsia" w:hAnsiTheme="minorEastAsia"/>
          <w:sz w:val="20"/>
          <w:szCs w:val="20"/>
          <w:lang w:eastAsia="zh-CN"/>
        </w:rPr>
      </w:pPr>
      <w:r w:rsidRPr="00BB792E">
        <w:rPr>
          <w:rFonts w:asciiTheme="minorEastAsia" w:hAnsiTheme="minorEastAsia" w:hint="eastAsia"/>
          <w:sz w:val="20"/>
          <w:szCs w:val="20"/>
          <w:lang w:eastAsia="zh-CN"/>
        </w:rPr>
        <w:t>调用发送邮件的方法，若能成功发送，显示</w:t>
      </w:r>
      <w:r w:rsidRPr="00BB792E">
        <w:rPr>
          <w:rFonts w:asciiTheme="minorEastAsia" w:hAnsiTheme="minorEastAsia"/>
          <w:sz w:val="20"/>
          <w:szCs w:val="20"/>
          <w:lang w:eastAsia="zh-CN"/>
        </w:rPr>
        <w:t>如图</w:t>
      </w:r>
      <w:r w:rsidRPr="00BB792E">
        <w:rPr>
          <w:rFonts w:asciiTheme="minorEastAsia" w:hAnsiTheme="minorEastAsia"/>
          <w:noProof/>
          <w:sz w:val="20"/>
          <w:szCs w:val="20"/>
          <w:lang w:eastAsia="zh-CN"/>
        </w:rPr>
        <w:t>3.2.1.</w:t>
      </w:r>
      <w:r w:rsidRPr="00BB792E">
        <w:rPr>
          <w:rFonts w:asciiTheme="minorEastAsia" w:hAnsiTheme="minorEastAsia" w:hint="eastAsia"/>
          <w:noProof/>
          <w:sz w:val="20"/>
          <w:szCs w:val="20"/>
          <w:lang w:eastAsia="zh-CN"/>
        </w:rPr>
        <w:t>7-5提示，</w:t>
      </w:r>
      <w:r w:rsidRPr="00BB792E">
        <w:rPr>
          <w:rFonts w:asciiTheme="minorEastAsia" w:hAnsiTheme="minorEastAsia" w:hint="eastAsia"/>
          <w:sz w:val="20"/>
          <w:szCs w:val="20"/>
          <w:lang w:eastAsia="zh-CN"/>
        </w:rPr>
        <w:t>将用户信息，文献信息及收件邮箱信息写入数据库，如失败，显示失败提示。</w:t>
      </w:r>
    </w:p>
    <w:p w14:paraId="4BA50745" w14:textId="77777777" w:rsidR="0050337E" w:rsidRDefault="0050337E" w:rsidP="0050337E">
      <w:pPr>
        <w:pStyle w:val="Heading4"/>
        <w:keepLines/>
        <w:spacing w:before="0" w:after="240"/>
        <w:rPr>
          <w:ins w:id="174" w:author="Yueyue Yao" w:date="2017-11-14T16:18:00Z"/>
          <w:b w:val="0"/>
          <w:lang w:eastAsia="zh-CN"/>
        </w:rPr>
      </w:pPr>
      <w:ins w:id="175" w:author="Yueyue Yao" w:date="2017-11-14T16:18:00Z">
        <w:r w:rsidRPr="00013EC2">
          <w:rPr>
            <w:rFonts w:hint="eastAsia"/>
            <w:bCs w:val="0"/>
            <w:lang w:eastAsia="zh-CN"/>
          </w:rPr>
          <w:t>统计用户行为，调用谷歌分析和百度分析（微信端）</w:t>
        </w:r>
      </w:ins>
    </w:p>
    <w:p w14:paraId="1514BF35" w14:textId="77777777" w:rsidR="0050337E" w:rsidRPr="0033004D" w:rsidRDefault="0050337E" w:rsidP="0050337E">
      <w:pPr>
        <w:pStyle w:val="Heading5"/>
        <w:keepNext/>
        <w:keepLines/>
        <w:spacing w:before="200" w:after="240"/>
        <w:rPr>
          <w:ins w:id="176" w:author="Yueyue Yao" w:date="2017-11-14T16:18:00Z"/>
        </w:rPr>
      </w:pPr>
      <w:ins w:id="177" w:author="Yueyue Yao" w:date="2017-11-14T16:18:00Z">
        <w:r>
          <w:rPr>
            <w:lang w:eastAsia="zh-CN"/>
          </w:rPr>
          <w:t xml:space="preserve">  </w:t>
        </w:r>
        <w:r w:rsidRPr="0033004D">
          <w:t xml:space="preserve">Description </w:t>
        </w:r>
      </w:ins>
    </w:p>
    <w:p w14:paraId="57F7FF43" w14:textId="77777777" w:rsidR="0050337E" w:rsidRPr="0063469A" w:rsidRDefault="0050337E" w:rsidP="0050337E">
      <w:pPr>
        <w:ind w:left="720"/>
        <w:rPr>
          <w:ins w:id="178" w:author="Yueyue Yao" w:date="2017-11-14T16:18:00Z"/>
          <w:rFonts w:asciiTheme="minorEastAsia" w:hAnsiTheme="minorEastAsia"/>
          <w:lang w:eastAsia="zh-CN"/>
        </w:rPr>
      </w:pPr>
      <w:ins w:id="179" w:author="Yueyue Yao" w:date="2017-11-14T16:18:00Z">
        <w:r>
          <w:rPr>
            <w:rFonts w:hint="eastAsia"/>
            <w:lang w:eastAsia="zh-CN"/>
          </w:rPr>
          <w:t xml:space="preserve">     </w:t>
        </w:r>
        <w:r w:rsidRPr="0063469A">
          <w:rPr>
            <w:rFonts w:asciiTheme="minorEastAsia" w:hAnsiTheme="minorEastAsia" w:hint="eastAsia"/>
            <w:lang w:eastAsia="zh-CN"/>
          </w:rPr>
          <w:t>记录“万方文献查询”、“Sino</w:t>
        </w:r>
        <w:r w:rsidRPr="0063469A">
          <w:rPr>
            <w:rFonts w:asciiTheme="minorEastAsia" w:hAnsiTheme="minorEastAsia"/>
            <w:lang w:eastAsia="zh-CN"/>
          </w:rPr>
          <w:t>M</w:t>
        </w:r>
        <w:r w:rsidRPr="0063469A">
          <w:rPr>
            <w:rFonts w:asciiTheme="minorEastAsia" w:hAnsiTheme="minorEastAsia" w:hint="eastAsia"/>
            <w:lang w:eastAsia="zh-CN"/>
          </w:rPr>
          <w:t>ed文献查询”、“医学咨询”、“信息查询”、“药品说明书”等功能中的用户行为并调用谷歌分析和百度分析。</w:t>
        </w:r>
      </w:ins>
    </w:p>
    <w:p w14:paraId="60089138" w14:textId="77777777" w:rsidR="0050337E" w:rsidRDefault="0050337E" w:rsidP="0050337E">
      <w:pPr>
        <w:pStyle w:val="Heading5"/>
        <w:keepNext/>
        <w:keepLines/>
        <w:spacing w:before="200" w:after="240"/>
        <w:rPr>
          <w:ins w:id="180" w:author="Yueyue Yao" w:date="2017-11-14T16:18:00Z"/>
        </w:rPr>
      </w:pPr>
      <w:ins w:id="181" w:author="Yueyue Yao" w:date="2017-11-14T16:18:00Z">
        <w:r w:rsidRPr="0033004D">
          <w:t xml:space="preserve">Functional </w:t>
        </w:r>
        <w:r w:rsidRPr="0033004D">
          <w:rPr>
            <w:rFonts w:hint="eastAsia"/>
          </w:rPr>
          <w:t>Design</w:t>
        </w:r>
      </w:ins>
    </w:p>
    <w:p w14:paraId="43B7F00E" w14:textId="77777777" w:rsidR="0050337E" w:rsidRPr="0063469A" w:rsidRDefault="0050337E" w:rsidP="0050337E">
      <w:pPr>
        <w:pStyle w:val="BulletTextHeading1Outline"/>
        <w:numPr>
          <w:ilvl w:val="0"/>
          <w:numId w:val="21"/>
        </w:numPr>
        <w:tabs>
          <w:tab w:val="left" w:pos="1480"/>
        </w:tabs>
        <w:ind w:left="1305"/>
        <w:rPr>
          <w:ins w:id="182" w:author="Yueyue Yao" w:date="2017-11-14T16:18:00Z"/>
          <w:rFonts w:asciiTheme="minorEastAsia" w:hAnsiTheme="minorEastAsia"/>
          <w:lang w:eastAsia="zh-CN"/>
        </w:rPr>
      </w:pPr>
      <w:ins w:id="183" w:author="Yueyue Yao" w:date="2017-11-14T16:18:00Z">
        <w:r w:rsidRPr="0063469A">
          <w:rPr>
            <w:rFonts w:asciiTheme="minorEastAsia" w:hAnsiTheme="minorEastAsia" w:hint="eastAsia"/>
            <w:lang w:eastAsia="zh-CN"/>
          </w:rPr>
          <w:t>万方文献查询和Sino</w:t>
        </w:r>
        <w:r w:rsidRPr="0063469A">
          <w:rPr>
            <w:rFonts w:asciiTheme="minorEastAsia" w:hAnsiTheme="minorEastAsia"/>
            <w:lang w:eastAsia="zh-CN"/>
          </w:rPr>
          <w:t>M</w:t>
        </w:r>
        <w:r w:rsidRPr="0063469A">
          <w:rPr>
            <w:rFonts w:asciiTheme="minorEastAsia" w:hAnsiTheme="minorEastAsia" w:hint="eastAsia"/>
            <w:lang w:eastAsia="zh-CN"/>
          </w:rPr>
          <w:t>ed文献查询</w:t>
        </w:r>
      </w:ins>
    </w:p>
    <w:p w14:paraId="02811358" w14:textId="77777777" w:rsidR="0050337E" w:rsidRPr="0063469A" w:rsidRDefault="0050337E" w:rsidP="0050337E">
      <w:pPr>
        <w:pStyle w:val="ListParagraph"/>
        <w:numPr>
          <w:ilvl w:val="0"/>
          <w:numId w:val="23"/>
        </w:numPr>
        <w:spacing w:after="240"/>
        <w:ind w:left="1605"/>
        <w:contextualSpacing w:val="0"/>
        <w:rPr>
          <w:ins w:id="184" w:author="Yueyue Yao" w:date="2017-11-14T16:18:00Z"/>
          <w:rFonts w:asciiTheme="minorEastAsia" w:hAnsiTheme="minorEastAsia"/>
          <w:sz w:val="20"/>
          <w:szCs w:val="20"/>
          <w:lang w:eastAsia="zh-CN"/>
        </w:rPr>
      </w:pPr>
      <w:ins w:id="185" w:author="Yueyue Yao" w:date="2017-11-14T16:18:00Z">
        <w:r w:rsidRPr="0063469A">
          <w:rPr>
            <w:rFonts w:asciiTheme="minorEastAsia" w:hAnsiTheme="minorEastAsia" w:hint="eastAsia"/>
            <w:sz w:val="20"/>
            <w:szCs w:val="20"/>
            <w:lang w:eastAsia="zh-CN"/>
          </w:rPr>
          <w:t>记录用户信息，用户本次操作来源（如辉瑞E慧或其他公众号）及所选“数据库”，“检索范围”，“检索条件”，“排序方式”</w:t>
        </w:r>
      </w:ins>
    </w:p>
    <w:p w14:paraId="2CCFCAAC" w14:textId="77777777" w:rsidR="0050337E" w:rsidRPr="0063469A" w:rsidRDefault="0050337E" w:rsidP="0050337E">
      <w:pPr>
        <w:pStyle w:val="ListParagraph"/>
        <w:numPr>
          <w:ilvl w:val="0"/>
          <w:numId w:val="23"/>
        </w:numPr>
        <w:spacing w:after="240"/>
        <w:ind w:left="1605"/>
        <w:contextualSpacing w:val="0"/>
        <w:rPr>
          <w:ins w:id="186" w:author="Yueyue Yao" w:date="2017-11-14T16:18:00Z"/>
          <w:rFonts w:asciiTheme="minorEastAsia" w:hAnsiTheme="minorEastAsia"/>
          <w:sz w:val="20"/>
          <w:szCs w:val="20"/>
          <w:lang w:eastAsia="zh-CN"/>
        </w:rPr>
      </w:pPr>
      <w:ins w:id="187" w:author="Yueyue Yao" w:date="2017-11-14T16:18:00Z">
        <w:r w:rsidRPr="0063469A">
          <w:rPr>
            <w:rFonts w:asciiTheme="minorEastAsia" w:hAnsiTheme="minorEastAsia" w:hint="eastAsia"/>
            <w:sz w:val="20"/>
            <w:szCs w:val="20"/>
            <w:lang w:eastAsia="zh-CN"/>
          </w:rPr>
          <w:t>记录用户信息及阅读过详情的文献名称或ID</w:t>
        </w:r>
      </w:ins>
    </w:p>
    <w:p w14:paraId="3A9EE8B3" w14:textId="77777777" w:rsidR="0050337E" w:rsidRPr="002A2CF3" w:rsidRDefault="0050337E" w:rsidP="0050337E">
      <w:pPr>
        <w:pStyle w:val="ListParagraph"/>
        <w:numPr>
          <w:ilvl w:val="0"/>
          <w:numId w:val="23"/>
        </w:numPr>
        <w:spacing w:after="240"/>
        <w:ind w:left="1605"/>
        <w:contextualSpacing w:val="0"/>
        <w:rPr>
          <w:ins w:id="188" w:author="Yueyue Yao" w:date="2017-11-14T16:18:00Z"/>
          <w:sz w:val="20"/>
          <w:szCs w:val="20"/>
          <w:lang w:eastAsia="zh-CN"/>
        </w:rPr>
      </w:pPr>
      <w:ins w:id="189" w:author="Yueyue Yao" w:date="2017-11-14T16:18:00Z">
        <w:r w:rsidRPr="0071026E">
          <w:rPr>
            <w:rFonts w:asciiTheme="minorEastAsia" w:hAnsiTheme="minorEastAsia" w:hint="eastAsia"/>
            <w:sz w:val="20"/>
            <w:szCs w:val="20"/>
            <w:lang w:eastAsia="zh-CN"/>
          </w:rPr>
          <w:t>记录用户信息及发送到邮箱的文献及输入的邮箱</w:t>
        </w:r>
      </w:ins>
    </w:p>
    <w:p w14:paraId="7D51FF0E" w14:textId="77777777" w:rsidR="0050337E" w:rsidRDefault="0050337E" w:rsidP="0050337E">
      <w:pPr>
        <w:pStyle w:val="BulletTextHeading1Outline"/>
        <w:numPr>
          <w:ilvl w:val="0"/>
          <w:numId w:val="21"/>
        </w:numPr>
        <w:tabs>
          <w:tab w:val="left" w:pos="1480"/>
        </w:tabs>
        <w:ind w:left="1305"/>
        <w:rPr>
          <w:ins w:id="190" w:author="Yueyue Yao" w:date="2017-11-14T16:18:00Z"/>
          <w:lang w:eastAsia="zh-CN"/>
        </w:rPr>
      </w:pPr>
      <w:ins w:id="191" w:author="Yueyue Yao" w:date="2017-11-14T16:18:00Z">
        <w:r>
          <w:rPr>
            <w:rFonts w:hint="eastAsia"/>
            <w:lang w:eastAsia="zh-CN"/>
          </w:rPr>
          <w:t>医学咨询</w:t>
        </w:r>
      </w:ins>
    </w:p>
    <w:p w14:paraId="4DB2A8BB" w14:textId="77777777" w:rsidR="0050337E" w:rsidRPr="0063469A" w:rsidRDefault="0050337E" w:rsidP="0050337E">
      <w:pPr>
        <w:pStyle w:val="ListParagraph"/>
        <w:numPr>
          <w:ilvl w:val="0"/>
          <w:numId w:val="23"/>
        </w:numPr>
        <w:spacing w:after="240"/>
        <w:ind w:left="1605"/>
        <w:contextualSpacing w:val="0"/>
        <w:rPr>
          <w:ins w:id="192" w:author="Yueyue Yao" w:date="2017-11-14T16:18:00Z"/>
          <w:rFonts w:asciiTheme="minorEastAsia" w:hAnsiTheme="minorEastAsia"/>
          <w:sz w:val="20"/>
          <w:szCs w:val="20"/>
          <w:lang w:eastAsia="zh-CN"/>
        </w:rPr>
      </w:pPr>
      <w:ins w:id="193" w:author="Yueyue Yao" w:date="2017-11-14T16:18:00Z">
        <w:r w:rsidRPr="0063469A">
          <w:rPr>
            <w:rFonts w:asciiTheme="minorEastAsia" w:hAnsiTheme="minorEastAsia" w:hint="eastAsia"/>
            <w:sz w:val="20"/>
            <w:szCs w:val="20"/>
            <w:lang w:eastAsia="zh-CN"/>
          </w:rPr>
          <w:t>记录用户信息，用户本次操作来源（如辉瑞E慧或其他公众号）</w:t>
        </w:r>
      </w:ins>
    </w:p>
    <w:p w14:paraId="59FFF675" w14:textId="77777777" w:rsidR="0050337E" w:rsidRPr="0063469A" w:rsidRDefault="0050337E" w:rsidP="0050337E">
      <w:pPr>
        <w:pStyle w:val="ListParagraph"/>
        <w:numPr>
          <w:ilvl w:val="0"/>
          <w:numId w:val="23"/>
        </w:numPr>
        <w:spacing w:after="240"/>
        <w:ind w:left="1605"/>
        <w:contextualSpacing w:val="0"/>
        <w:rPr>
          <w:ins w:id="194" w:author="Yueyue Yao" w:date="2017-11-14T16:18:00Z"/>
          <w:rFonts w:asciiTheme="minorEastAsia" w:hAnsiTheme="minorEastAsia"/>
          <w:sz w:val="20"/>
          <w:szCs w:val="20"/>
          <w:lang w:eastAsia="zh-CN"/>
        </w:rPr>
      </w:pPr>
      <w:ins w:id="195" w:author="Yueyue Yao" w:date="2017-11-14T16:18:00Z">
        <w:r w:rsidRPr="0063469A">
          <w:rPr>
            <w:rFonts w:asciiTheme="minorEastAsia" w:hAnsiTheme="minorEastAsia" w:hint="eastAsia"/>
            <w:sz w:val="20"/>
            <w:szCs w:val="20"/>
            <w:lang w:eastAsia="zh-CN"/>
          </w:rPr>
          <w:t>若医学咨询功能可使用状态为不可用，将用户试图提交的信息记录下来</w:t>
        </w:r>
      </w:ins>
    </w:p>
    <w:p w14:paraId="4B9ECF41" w14:textId="77777777" w:rsidR="0050337E" w:rsidRDefault="0050337E" w:rsidP="0050337E">
      <w:pPr>
        <w:pStyle w:val="BulletTextHeading1Outline"/>
        <w:numPr>
          <w:ilvl w:val="0"/>
          <w:numId w:val="21"/>
        </w:numPr>
        <w:tabs>
          <w:tab w:val="left" w:pos="1480"/>
        </w:tabs>
        <w:ind w:left="1305"/>
        <w:rPr>
          <w:ins w:id="196" w:author="Yueyue Yao" w:date="2017-11-14T16:18:00Z"/>
          <w:lang w:eastAsia="zh-CN"/>
        </w:rPr>
      </w:pPr>
      <w:ins w:id="197" w:author="Yueyue Yao" w:date="2017-11-14T16:18:00Z">
        <w:r>
          <w:rPr>
            <w:rFonts w:hint="eastAsia"/>
            <w:lang w:eastAsia="zh-CN"/>
          </w:rPr>
          <w:lastRenderedPageBreak/>
          <w:t>信息查询</w:t>
        </w:r>
      </w:ins>
    </w:p>
    <w:p w14:paraId="2681C7E8" w14:textId="77777777" w:rsidR="0050337E" w:rsidRPr="003F3FEB" w:rsidRDefault="0050337E" w:rsidP="0050337E">
      <w:pPr>
        <w:pStyle w:val="ListParagraph"/>
        <w:numPr>
          <w:ilvl w:val="0"/>
          <w:numId w:val="23"/>
        </w:numPr>
        <w:spacing w:after="240"/>
        <w:ind w:left="1605"/>
        <w:contextualSpacing w:val="0"/>
        <w:rPr>
          <w:ins w:id="198" w:author="Yueyue Yao" w:date="2017-11-14T16:18:00Z"/>
          <w:rFonts w:asciiTheme="minorEastAsia" w:hAnsiTheme="minorEastAsia"/>
          <w:sz w:val="20"/>
          <w:szCs w:val="20"/>
          <w:lang w:eastAsia="zh-CN"/>
        </w:rPr>
      </w:pPr>
      <w:ins w:id="199" w:author="Yueyue Yao" w:date="2017-11-14T16:18:00Z">
        <w:r w:rsidRPr="003F3FEB">
          <w:rPr>
            <w:rFonts w:asciiTheme="minorEastAsia" w:hAnsiTheme="minorEastAsia" w:hint="eastAsia"/>
            <w:sz w:val="20"/>
            <w:szCs w:val="20"/>
            <w:lang w:eastAsia="zh-CN"/>
          </w:rPr>
          <w:t>记录用户信息，用户本次操作来源（如辉瑞E慧或其他公众号）及所选产品名称</w:t>
        </w:r>
      </w:ins>
    </w:p>
    <w:p w14:paraId="5BDEDA35" w14:textId="77777777" w:rsidR="0050337E" w:rsidRPr="003F3FEB" w:rsidRDefault="0050337E" w:rsidP="0050337E">
      <w:pPr>
        <w:pStyle w:val="ListParagraph"/>
        <w:numPr>
          <w:ilvl w:val="0"/>
          <w:numId w:val="23"/>
        </w:numPr>
        <w:spacing w:after="240"/>
        <w:ind w:left="1605"/>
        <w:contextualSpacing w:val="0"/>
        <w:rPr>
          <w:ins w:id="200" w:author="Yueyue Yao" w:date="2017-11-14T16:18:00Z"/>
          <w:rFonts w:asciiTheme="minorEastAsia" w:hAnsiTheme="minorEastAsia"/>
          <w:sz w:val="20"/>
          <w:szCs w:val="20"/>
          <w:lang w:eastAsia="zh-CN"/>
        </w:rPr>
      </w:pPr>
      <w:ins w:id="201" w:author="Yueyue Yao" w:date="2017-11-14T16:18:00Z">
        <w:r w:rsidRPr="003F3FEB">
          <w:rPr>
            <w:rFonts w:asciiTheme="minorEastAsia" w:hAnsiTheme="minorEastAsia" w:hint="eastAsia"/>
            <w:sz w:val="20"/>
            <w:szCs w:val="20"/>
            <w:lang w:eastAsia="zh-CN"/>
          </w:rPr>
          <w:t>记录用户信息及所输入的关键字</w:t>
        </w:r>
      </w:ins>
    </w:p>
    <w:p w14:paraId="0F6615AC" w14:textId="77777777" w:rsidR="0050337E" w:rsidRPr="003F3FEB" w:rsidRDefault="0050337E" w:rsidP="0050337E">
      <w:pPr>
        <w:pStyle w:val="ListParagraph"/>
        <w:numPr>
          <w:ilvl w:val="0"/>
          <w:numId w:val="23"/>
        </w:numPr>
        <w:spacing w:after="240"/>
        <w:ind w:left="1605"/>
        <w:contextualSpacing w:val="0"/>
        <w:rPr>
          <w:ins w:id="202" w:author="Yueyue Yao" w:date="2017-11-14T16:18:00Z"/>
          <w:rFonts w:asciiTheme="minorEastAsia" w:hAnsiTheme="minorEastAsia"/>
          <w:sz w:val="20"/>
          <w:szCs w:val="20"/>
          <w:lang w:eastAsia="zh-CN"/>
        </w:rPr>
      </w:pPr>
      <w:ins w:id="203" w:author="Yueyue Yao" w:date="2017-11-14T16:18:00Z">
        <w:r w:rsidRPr="003F3FEB">
          <w:rPr>
            <w:rFonts w:asciiTheme="minorEastAsia" w:hAnsiTheme="minorEastAsia" w:hint="eastAsia"/>
            <w:sz w:val="20"/>
            <w:szCs w:val="20"/>
            <w:lang w:eastAsia="zh-CN"/>
          </w:rPr>
          <w:t>记录用户信息及阅读过详情的文档名称或ID</w:t>
        </w:r>
      </w:ins>
    </w:p>
    <w:p w14:paraId="5A5A28F8" w14:textId="77777777" w:rsidR="0050337E" w:rsidRPr="003F3FEB" w:rsidRDefault="0050337E" w:rsidP="0050337E">
      <w:pPr>
        <w:pStyle w:val="ListParagraph"/>
        <w:numPr>
          <w:ilvl w:val="0"/>
          <w:numId w:val="23"/>
        </w:numPr>
        <w:spacing w:after="240"/>
        <w:ind w:left="1605"/>
        <w:contextualSpacing w:val="0"/>
        <w:rPr>
          <w:ins w:id="204" w:author="Yueyue Yao" w:date="2017-11-14T16:18:00Z"/>
          <w:rFonts w:asciiTheme="minorEastAsia" w:hAnsiTheme="minorEastAsia"/>
          <w:sz w:val="20"/>
          <w:szCs w:val="20"/>
          <w:lang w:eastAsia="zh-CN"/>
        </w:rPr>
      </w:pPr>
      <w:ins w:id="205" w:author="Yueyue Yao" w:date="2017-11-14T16:18:00Z">
        <w:r w:rsidRPr="003F3FEB">
          <w:rPr>
            <w:rFonts w:asciiTheme="minorEastAsia" w:hAnsiTheme="minorEastAsia" w:hint="eastAsia"/>
            <w:sz w:val="20"/>
            <w:szCs w:val="20"/>
            <w:lang w:eastAsia="zh-CN"/>
          </w:rPr>
          <w:t>记录用户信息及打开过的文档名称或ID</w:t>
        </w:r>
      </w:ins>
    </w:p>
    <w:p w14:paraId="4FE2A8DB" w14:textId="77777777" w:rsidR="0050337E" w:rsidRPr="00AB7EA2" w:rsidRDefault="0050337E" w:rsidP="0050337E">
      <w:pPr>
        <w:pStyle w:val="ListParagraph"/>
        <w:numPr>
          <w:ilvl w:val="0"/>
          <w:numId w:val="23"/>
        </w:numPr>
        <w:spacing w:after="240"/>
        <w:ind w:left="1605"/>
        <w:contextualSpacing w:val="0"/>
        <w:rPr>
          <w:ins w:id="206" w:author="Yueyue Yao" w:date="2017-11-14T16:18:00Z"/>
          <w:sz w:val="20"/>
          <w:szCs w:val="20"/>
          <w:lang w:eastAsia="zh-CN"/>
        </w:rPr>
      </w:pPr>
      <w:ins w:id="207" w:author="Yueyue Yao" w:date="2017-11-14T16:18:00Z">
        <w:r w:rsidRPr="00AB7EA2">
          <w:rPr>
            <w:rFonts w:asciiTheme="minorEastAsia" w:hAnsiTheme="minorEastAsia" w:hint="eastAsia"/>
            <w:sz w:val="20"/>
            <w:szCs w:val="20"/>
            <w:lang w:eastAsia="zh-CN"/>
          </w:rPr>
          <w:t>记录用户信息及发送到邮箱的文档及输入的邮箱</w:t>
        </w:r>
      </w:ins>
    </w:p>
    <w:p w14:paraId="4574AF94" w14:textId="77777777" w:rsidR="0050337E" w:rsidRPr="001A3214" w:rsidRDefault="0050337E" w:rsidP="0050337E">
      <w:pPr>
        <w:pStyle w:val="BulletTextHeading1Outline"/>
        <w:numPr>
          <w:ilvl w:val="0"/>
          <w:numId w:val="21"/>
        </w:numPr>
        <w:tabs>
          <w:tab w:val="left" w:pos="1480"/>
        </w:tabs>
        <w:ind w:left="1305"/>
        <w:rPr>
          <w:ins w:id="208" w:author="Yueyue Yao" w:date="2017-11-14T16:18:00Z"/>
          <w:lang w:eastAsia="zh-CN"/>
        </w:rPr>
      </w:pPr>
      <w:ins w:id="209" w:author="Yueyue Yao" w:date="2017-11-14T16:18:00Z">
        <w:r>
          <w:rPr>
            <w:rFonts w:hint="eastAsia"/>
            <w:lang w:eastAsia="zh-CN"/>
          </w:rPr>
          <w:t>药品说明书</w:t>
        </w:r>
      </w:ins>
    </w:p>
    <w:p w14:paraId="28808853" w14:textId="77777777" w:rsidR="0050337E" w:rsidRPr="009834DC" w:rsidRDefault="0050337E" w:rsidP="0050337E">
      <w:pPr>
        <w:pStyle w:val="ListParagraph"/>
        <w:numPr>
          <w:ilvl w:val="0"/>
          <w:numId w:val="23"/>
        </w:numPr>
        <w:spacing w:after="240"/>
        <w:ind w:left="1605"/>
        <w:contextualSpacing w:val="0"/>
        <w:rPr>
          <w:ins w:id="210" w:author="Yueyue Yao" w:date="2017-11-14T16:18:00Z"/>
          <w:rFonts w:asciiTheme="minorEastAsia" w:hAnsiTheme="minorEastAsia"/>
          <w:sz w:val="20"/>
          <w:szCs w:val="20"/>
          <w:lang w:eastAsia="zh-CN"/>
        </w:rPr>
      </w:pPr>
      <w:ins w:id="211" w:author="Yueyue Yao" w:date="2017-11-14T16:18:00Z">
        <w:r w:rsidRPr="009834DC">
          <w:rPr>
            <w:rFonts w:asciiTheme="minorEastAsia" w:hAnsiTheme="minorEastAsia" w:hint="eastAsia"/>
            <w:sz w:val="20"/>
            <w:szCs w:val="20"/>
            <w:lang w:eastAsia="zh-CN"/>
          </w:rPr>
          <w:t>记录用户信息，用户本次操作来源（如辉瑞E慧或其他公众号）及所选药品名称</w:t>
        </w:r>
      </w:ins>
    </w:p>
    <w:p w14:paraId="65FA9D89" w14:textId="77777777" w:rsidR="0050337E" w:rsidRPr="009834DC" w:rsidRDefault="0050337E" w:rsidP="0050337E">
      <w:pPr>
        <w:pStyle w:val="ListParagraph"/>
        <w:numPr>
          <w:ilvl w:val="0"/>
          <w:numId w:val="23"/>
        </w:numPr>
        <w:spacing w:after="240"/>
        <w:ind w:left="1605"/>
        <w:contextualSpacing w:val="0"/>
        <w:rPr>
          <w:ins w:id="212" w:author="Yueyue Yao" w:date="2017-11-14T16:18:00Z"/>
          <w:rFonts w:asciiTheme="minorEastAsia" w:hAnsiTheme="minorEastAsia"/>
          <w:sz w:val="20"/>
          <w:szCs w:val="20"/>
          <w:lang w:eastAsia="zh-CN"/>
        </w:rPr>
      </w:pPr>
      <w:ins w:id="213" w:author="Yueyue Yao" w:date="2017-11-14T16:18:00Z">
        <w:r w:rsidRPr="009834DC">
          <w:rPr>
            <w:rFonts w:asciiTheme="minorEastAsia" w:hAnsiTheme="minorEastAsia" w:hint="eastAsia"/>
            <w:sz w:val="20"/>
            <w:szCs w:val="20"/>
            <w:lang w:eastAsia="zh-CN"/>
          </w:rPr>
          <w:t>记录用户信息及阅读过详情的文档名称或ID</w:t>
        </w:r>
      </w:ins>
    </w:p>
    <w:p w14:paraId="5A7A7240" w14:textId="77777777" w:rsidR="0050337E" w:rsidRPr="009834DC" w:rsidRDefault="0050337E" w:rsidP="0050337E">
      <w:pPr>
        <w:pStyle w:val="ListParagraph"/>
        <w:numPr>
          <w:ilvl w:val="0"/>
          <w:numId w:val="23"/>
        </w:numPr>
        <w:spacing w:after="240"/>
        <w:ind w:left="1605"/>
        <w:contextualSpacing w:val="0"/>
        <w:rPr>
          <w:ins w:id="214" w:author="Yueyue Yao" w:date="2017-11-14T16:18:00Z"/>
          <w:rFonts w:asciiTheme="minorEastAsia" w:hAnsiTheme="minorEastAsia"/>
          <w:sz w:val="20"/>
          <w:szCs w:val="20"/>
          <w:lang w:eastAsia="zh-CN"/>
        </w:rPr>
      </w:pPr>
      <w:ins w:id="215" w:author="Yueyue Yao" w:date="2017-11-14T16:18:00Z">
        <w:r w:rsidRPr="009834DC">
          <w:rPr>
            <w:rFonts w:asciiTheme="minorEastAsia" w:hAnsiTheme="minorEastAsia" w:hint="eastAsia"/>
            <w:sz w:val="20"/>
            <w:szCs w:val="20"/>
            <w:lang w:eastAsia="zh-CN"/>
          </w:rPr>
          <w:t>记录用户信息及打开过的文档名称或ID</w:t>
        </w:r>
      </w:ins>
    </w:p>
    <w:p w14:paraId="267DE728" w14:textId="77777777" w:rsidR="0050337E" w:rsidRPr="009834DC" w:rsidRDefault="0050337E" w:rsidP="0050337E">
      <w:pPr>
        <w:pStyle w:val="ListParagraph"/>
        <w:numPr>
          <w:ilvl w:val="0"/>
          <w:numId w:val="23"/>
        </w:numPr>
        <w:spacing w:after="240"/>
        <w:ind w:left="1605"/>
        <w:contextualSpacing w:val="0"/>
        <w:rPr>
          <w:ins w:id="216" w:author="Yueyue Yao" w:date="2017-11-14T16:18:00Z"/>
          <w:rFonts w:asciiTheme="minorEastAsia" w:hAnsiTheme="minorEastAsia"/>
          <w:sz w:val="20"/>
          <w:szCs w:val="20"/>
          <w:lang w:eastAsia="zh-CN"/>
        </w:rPr>
      </w:pPr>
      <w:ins w:id="217" w:author="Yueyue Yao" w:date="2017-11-14T16:18:00Z">
        <w:r w:rsidRPr="009834DC">
          <w:rPr>
            <w:rFonts w:asciiTheme="minorEastAsia" w:hAnsiTheme="minorEastAsia" w:hint="eastAsia"/>
            <w:sz w:val="20"/>
            <w:szCs w:val="20"/>
            <w:lang w:eastAsia="zh-CN"/>
          </w:rPr>
          <w:t>记录用户信息及发送到邮箱的文档及输入的邮箱</w:t>
        </w:r>
      </w:ins>
    </w:p>
    <w:p w14:paraId="47199E35" w14:textId="77777777" w:rsidR="0050337E" w:rsidRPr="00D2408A" w:rsidRDefault="0050337E" w:rsidP="0050337E">
      <w:pPr>
        <w:pStyle w:val="BulletTextHeading1Outline"/>
        <w:numPr>
          <w:ilvl w:val="0"/>
          <w:numId w:val="21"/>
        </w:numPr>
        <w:tabs>
          <w:tab w:val="left" w:pos="1480"/>
        </w:tabs>
        <w:ind w:left="1305"/>
        <w:rPr>
          <w:ins w:id="218" w:author="Yueyue Yao" w:date="2017-11-14T16:18:00Z"/>
          <w:lang w:eastAsia="zh-CN"/>
        </w:rPr>
      </w:pPr>
      <w:ins w:id="219" w:author="Yueyue Yao" w:date="2017-11-14T16:18:00Z">
        <w:r>
          <w:rPr>
            <w:rFonts w:hint="eastAsia"/>
            <w:lang w:eastAsia="zh-CN"/>
          </w:rPr>
          <w:t>注册登录</w:t>
        </w:r>
      </w:ins>
    </w:p>
    <w:p w14:paraId="3CD72554" w14:textId="77777777" w:rsidR="0050337E" w:rsidRDefault="0050337E" w:rsidP="0050337E">
      <w:pPr>
        <w:pStyle w:val="BulletTextHeading1Outline"/>
        <w:numPr>
          <w:ilvl w:val="0"/>
          <w:numId w:val="0"/>
        </w:numPr>
        <w:ind w:left="360" w:hanging="360"/>
        <w:rPr>
          <w:ins w:id="220" w:author="Yueyue Yao" w:date="2017-11-14T16:18:00Z"/>
          <w:lang w:eastAsia="zh-CN"/>
        </w:rPr>
      </w:pPr>
    </w:p>
    <w:p w14:paraId="24BFEBB2" w14:textId="77777777" w:rsidR="0050337E" w:rsidRDefault="0050337E" w:rsidP="0050337E">
      <w:pPr>
        <w:pStyle w:val="BulletTextHeading1Outline"/>
        <w:numPr>
          <w:ilvl w:val="0"/>
          <w:numId w:val="21"/>
        </w:numPr>
        <w:tabs>
          <w:tab w:val="left" w:pos="1480"/>
        </w:tabs>
        <w:ind w:left="1305"/>
        <w:rPr>
          <w:ins w:id="221" w:author="Yueyue Yao" w:date="2017-11-14T16:18:00Z"/>
          <w:lang w:eastAsia="zh-CN"/>
        </w:rPr>
      </w:pPr>
      <w:ins w:id="222" w:author="Yueyue Yao" w:date="2017-11-14T16:18:00Z">
        <w:r>
          <w:rPr>
            <w:rFonts w:hint="eastAsia"/>
            <w:lang w:eastAsia="zh-CN"/>
          </w:rPr>
          <w:t>调用谷歌分析和百度分析</w:t>
        </w:r>
      </w:ins>
    </w:p>
    <w:p w14:paraId="71C1DFE1" w14:textId="77777777" w:rsidR="0050337E" w:rsidRDefault="0050337E" w:rsidP="0050337E">
      <w:pPr>
        <w:pStyle w:val="ListParagraph"/>
        <w:numPr>
          <w:ilvl w:val="0"/>
          <w:numId w:val="23"/>
        </w:numPr>
        <w:spacing w:after="240"/>
        <w:ind w:left="1605"/>
        <w:contextualSpacing w:val="0"/>
        <w:rPr>
          <w:ins w:id="223" w:author="Yueyue Yao" w:date="2017-11-14T16:18:00Z"/>
          <w:sz w:val="20"/>
          <w:szCs w:val="20"/>
          <w:lang w:eastAsia="zh-CN"/>
        </w:rPr>
      </w:pPr>
      <w:ins w:id="224" w:author="Yueyue Yao" w:date="2017-11-14T16:18:00Z">
        <w:r>
          <w:rPr>
            <w:rFonts w:hint="eastAsia"/>
            <w:sz w:val="20"/>
            <w:szCs w:val="20"/>
            <w:lang w:eastAsia="zh-CN"/>
          </w:rPr>
          <w:t>为保证用户体验，可在页面加载结束之后调用</w:t>
        </w:r>
      </w:ins>
    </w:p>
    <w:p w14:paraId="35B6C13C" w14:textId="77777777" w:rsidR="0050337E" w:rsidRDefault="0050337E" w:rsidP="0050337E">
      <w:pPr>
        <w:rPr>
          <w:ins w:id="225" w:author="Yueyue Yao" w:date="2017-11-14T16:18:00Z"/>
          <w:rFonts w:asciiTheme="minorEastAsia" w:hAnsiTheme="minorEastAsia"/>
          <w:iCs/>
          <w:lang w:eastAsia="zh-CN"/>
        </w:rPr>
      </w:pPr>
    </w:p>
    <w:p w14:paraId="7C9A6F19" w14:textId="77777777" w:rsidR="0050337E" w:rsidRDefault="0050337E" w:rsidP="0050337E">
      <w:pPr>
        <w:pStyle w:val="BulletTextHeading1Outline"/>
        <w:numPr>
          <w:ilvl w:val="0"/>
          <w:numId w:val="0"/>
        </w:numPr>
        <w:tabs>
          <w:tab w:val="left" w:pos="1245"/>
        </w:tabs>
        <w:rPr>
          <w:ins w:id="226" w:author="Ji, Wen Yu" w:date="2017-11-14T10:37:00Z"/>
          <w:rFonts w:asciiTheme="minorEastAsia" w:hAnsiTheme="minorEastAsia"/>
          <w:sz w:val="20"/>
          <w:szCs w:val="20"/>
          <w:lang w:eastAsia="zh-CN"/>
        </w:rPr>
      </w:pPr>
    </w:p>
    <w:p w14:paraId="5EB5129E" w14:textId="77777777" w:rsidR="00A2361B" w:rsidRPr="00BB792E" w:rsidRDefault="00A2361B" w:rsidP="00A2361B">
      <w:pPr>
        <w:pStyle w:val="BulletTextHeading1Outline"/>
        <w:numPr>
          <w:ilvl w:val="0"/>
          <w:numId w:val="0"/>
        </w:numPr>
        <w:tabs>
          <w:tab w:val="left" w:pos="1245"/>
        </w:tabs>
        <w:rPr>
          <w:rFonts w:asciiTheme="minorEastAsia" w:hAnsiTheme="minorEastAsia"/>
          <w:sz w:val="20"/>
          <w:szCs w:val="20"/>
          <w:lang w:eastAsia="zh-CN"/>
        </w:rPr>
      </w:pPr>
      <w:ins w:id="227" w:author="Ji, Wen Yu" w:date="2017-11-14T10:37:00Z">
        <w:r>
          <w:rPr>
            <w:rFonts w:asciiTheme="minorEastAsia" w:hAnsiTheme="minorEastAsia" w:hint="eastAsia"/>
            <w:sz w:val="20"/>
            <w:szCs w:val="20"/>
            <w:lang w:eastAsia="zh-CN"/>
          </w:rPr>
          <w:t xml:space="preserve">    </w:t>
        </w:r>
      </w:ins>
    </w:p>
    <w:p w14:paraId="63981CD9" w14:textId="77777777" w:rsidR="004A214A" w:rsidRPr="00FE1762" w:rsidRDefault="004A214A" w:rsidP="00FE0892">
      <w:pPr>
        <w:pStyle w:val="ListParagraph"/>
        <w:ind w:left="360"/>
        <w:rPr>
          <w:lang w:eastAsia="zh-CN"/>
        </w:rPr>
      </w:pPr>
    </w:p>
    <w:p w14:paraId="5D97AEC9" w14:textId="77777777" w:rsidR="000866A4" w:rsidRPr="00613622" w:rsidRDefault="002D2DEE" w:rsidP="000866A4">
      <w:pPr>
        <w:pStyle w:val="Heading2"/>
        <w:ind w:left="567"/>
        <w:rPr>
          <w:rFonts w:hint="eastAsia"/>
        </w:rPr>
      </w:pPr>
      <w:bookmarkStart w:id="228" w:name="_Toc497989235"/>
      <w:r>
        <w:rPr>
          <w:rFonts w:hint="eastAsia"/>
          <w:lang w:eastAsia="zh-CN"/>
        </w:rPr>
        <w:t xml:space="preserve">MI HCP </w:t>
      </w:r>
      <w:r>
        <w:rPr>
          <w:rFonts w:hint="eastAsia"/>
          <w:lang w:eastAsia="zh-CN"/>
        </w:rPr>
        <w:t>后台管理</w:t>
      </w:r>
      <w:bookmarkEnd w:id="228"/>
    </w:p>
    <w:p w14:paraId="1F193BD3" w14:textId="77777777" w:rsidR="007F4F72" w:rsidRDefault="007F4F72" w:rsidP="007F4F72">
      <w:pPr>
        <w:pStyle w:val="Heading3"/>
        <w:ind w:left="360"/>
        <w:rPr>
          <w:noProof/>
          <w:lang w:eastAsia="zh-CN"/>
        </w:rPr>
      </w:pPr>
      <w:r w:rsidRPr="00000AC9">
        <w:rPr>
          <w:rFonts w:hint="eastAsia"/>
          <w:sz w:val="22"/>
          <w:szCs w:val="22"/>
          <w:lang w:eastAsia="zh-CN"/>
        </w:rPr>
        <w:t xml:space="preserve"> </w:t>
      </w:r>
      <w:bookmarkStart w:id="229" w:name="_Toc497989236"/>
      <w:r w:rsidRPr="00000AC9">
        <w:rPr>
          <w:rFonts w:hint="eastAsia"/>
          <w:sz w:val="22"/>
          <w:szCs w:val="22"/>
          <w:lang w:eastAsia="zh-CN"/>
        </w:rPr>
        <w:t>Page Design</w:t>
      </w:r>
      <w:bookmarkEnd w:id="229"/>
    </w:p>
    <w:p w14:paraId="2618C939" w14:textId="77777777" w:rsidR="00C77BD7" w:rsidRPr="0033004D" w:rsidRDefault="00C77BD7" w:rsidP="00C77BD7">
      <w:pPr>
        <w:pStyle w:val="Heading5"/>
        <w:keepNext/>
        <w:keepLines/>
        <w:spacing w:before="200" w:after="240"/>
      </w:pPr>
      <w:bookmarkStart w:id="230" w:name="_Toc497989237"/>
      <w:r w:rsidRPr="0033004D">
        <w:t>Description</w:t>
      </w:r>
      <w:bookmarkEnd w:id="230"/>
      <w:r w:rsidRPr="0033004D">
        <w:t xml:space="preserve"> </w:t>
      </w:r>
    </w:p>
    <w:p w14:paraId="1FEC52B2" w14:textId="77777777" w:rsidR="00C77BD7" w:rsidRPr="005822F1" w:rsidRDefault="00C77BD7" w:rsidP="00C77BD7">
      <w:pPr>
        <w:ind w:left="720"/>
        <w:rPr>
          <w:rFonts w:asciiTheme="minorEastAsia" w:hAnsiTheme="minorEastAsia"/>
          <w:lang w:eastAsia="zh-CN"/>
        </w:rPr>
      </w:pPr>
      <w:r w:rsidRPr="005822F1">
        <w:rPr>
          <w:rFonts w:asciiTheme="minorEastAsia" w:hAnsiTheme="minorEastAsia" w:hint="eastAsia"/>
          <w:lang w:eastAsia="zh-CN"/>
        </w:rPr>
        <w:t>为MI HCP后台管理系统增加查询微信版医学咨询数据及导出报表的功能。</w:t>
      </w:r>
    </w:p>
    <w:p w14:paraId="482D38FA" w14:textId="77777777" w:rsidR="00C77BD7" w:rsidRDefault="00C77BD7" w:rsidP="00C77BD7">
      <w:pPr>
        <w:pStyle w:val="Heading5"/>
        <w:keepNext/>
        <w:keepLines/>
        <w:spacing w:before="200" w:after="240"/>
      </w:pPr>
      <w:bookmarkStart w:id="231" w:name="_Toc497989238"/>
      <w:r w:rsidRPr="0033004D">
        <w:t xml:space="preserve">Functional </w:t>
      </w:r>
      <w:r w:rsidRPr="0033004D">
        <w:rPr>
          <w:rFonts w:hint="eastAsia"/>
        </w:rPr>
        <w:t>Design</w:t>
      </w:r>
      <w:bookmarkEnd w:id="231"/>
    </w:p>
    <w:p w14:paraId="09EF9F26" w14:textId="77777777" w:rsidR="00C77BD7" w:rsidRDefault="00C77BD7" w:rsidP="00C77BD7">
      <w:pPr>
        <w:pStyle w:val="BulletTextHeading1Outline"/>
        <w:numPr>
          <w:ilvl w:val="0"/>
          <w:numId w:val="21"/>
        </w:numPr>
        <w:tabs>
          <w:tab w:val="left" w:pos="1480"/>
        </w:tabs>
        <w:ind w:left="1305"/>
        <w:rPr>
          <w:lang w:eastAsia="zh-CN"/>
        </w:rPr>
      </w:pPr>
      <w:r w:rsidRPr="00AD35AE">
        <w:rPr>
          <w:rFonts w:hint="eastAsia"/>
          <w:lang w:eastAsia="zh-CN"/>
        </w:rPr>
        <w:t>医学咨询数据</w:t>
      </w:r>
      <w:r>
        <w:rPr>
          <w:rFonts w:hint="eastAsia"/>
          <w:lang w:eastAsia="zh-CN"/>
        </w:rPr>
        <w:t>查询页面</w:t>
      </w:r>
    </w:p>
    <w:p w14:paraId="48B91D7E" w14:textId="77777777" w:rsidR="00C77BD7" w:rsidRPr="00AD624B" w:rsidRDefault="00C77BD7" w:rsidP="00C77BD7">
      <w:pPr>
        <w:pStyle w:val="BulletTextHeading1Outline"/>
        <w:numPr>
          <w:ilvl w:val="0"/>
          <w:numId w:val="0"/>
        </w:numPr>
        <w:ind w:left="1305"/>
        <w:rPr>
          <w:rFonts w:asciiTheme="minorEastAsia" w:hAnsiTheme="minorEastAsia"/>
          <w:sz w:val="22"/>
          <w:szCs w:val="22"/>
          <w:lang w:eastAsia="zh-CN"/>
        </w:rPr>
      </w:pPr>
      <w:r w:rsidRPr="00AD624B">
        <w:rPr>
          <w:rFonts w:asciiTheme="minorEastAsia" w:hAnsiTheme="minorEastAsia" w:hint="eastAsia"/>
          <w:sz w:val="22"/>
          <w:szCs w:val="22"/>
          <w:lang w:eastAsia="zh-CN"/>
        </w:rPr>
        <w:t>UI参考下图</w:t>
      </w:r>
    </w:p>
    <w:p w14:paraId="00AD3675" w14:textId="77777777" w:rsidR="00C77BD7" w:rsidRDefault="00C77BD7" w:rsidP="00C77BD7">
      <w:pPr>
        <w:ind w:left="885"/>
        <w:rPr>
          <w:lang w:eastAsia="zh-CN"/>
        </w:rPr>
      </w:pPr>
      <w:r>
        <w:rPr>
          <w:lang w:eastAsia="zh-CN"/>
        </w:rPr>
        <w:lastRenderedPageBreak/>
        <w:t xml:space="preserve">     </w:t>
      </w:r>
      <w:r>
        <w:rPr>
          <w:noProof/>
          <w:lang w:eastAsia="zh-CN"/>
        </w:rPr>
        <w:drawing>
          <wp:inline distT="0" distB="0" distL="0" distR="0" wp14:anchorId="60710B2F" wp14:editId="6BC6FD16">
            <wp:extent cx="6086475" cy="258863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92523" cy="2591203"/>
                    </a:xfrm>
                    <a:prstGeom prst="rect">
                      <a:avLst/>
                    </a:prstGeom>
                  </pic:spPr>
                </pic:pic>
              </a:graphicData>
            </a:graphic>
          </wp:inline>
        </w:drawing>
      </w:r>
    </w:p>
    <w:p w14:paraId="100EC527" w14:textId="77777777" w:rsidR="00C77BD7" w:rsidRPr="000A14E9" w:rsidRDefault="00C77BD7" w:rsidP="00C77BD7">
      <w:pPr>
        <w:rPr>
          <w:lang w:eastAsia="zh-CN"/>
        </w:rPr>
      </w:pPr>
    </w:p>
    <w:p w14:paraId="21AE27D0" w14:textId="77777777" w:rsidR="00C77BD7" w:rsidRDefault="00C77BD7" w:rsidP="00C77BD7">
      <w:pPr>
        <w:pStyle w:val="Heading4"/>
        <w:keepLines/>
        <w:spacing w:before="0" w:after="240"/>
        <w:rPr>
          <w:b w:val="0"/>
          <w:lang w:eastAsia="zh-CN"/>
        </w:rPr>
      </w:pPr>
      <w:bookmarkStart w:id="232" w:name="_Toc497989239"/>
      <w:r w:rsidRPr="000C25E5">
        <w:rPr>
          <w:rFonts w:hint="eastAsia"/>
          <w:lang w:eastAsia="zh-CN"/>
        </w:rPr>
        <w:t>新增信息查询数据查询及导出页（</w:t>
      </w:r>
      <w:r>
        <w:rPr>
          <w:rFonts w:hint="eastAsia"/>
          <w:lang w:eastAsia="zh-CN"/>
        </w:rPr>
        <w:t xml:space="preserve">MI HCP </w:t>
      </w:r>
      <w:r>
        <w:rPr>
          <w:rFonts w:hint="eastAsia"/>
          <w:lang w:eastAsia="zh-CN"/>
        </w:rPr>
        <w:t>后台管理</w:t>
      </w:r>
      <w:r w:rsidRPr="000C25E5">
        <w:rPr>
          <w:rFonts w:hint="eastAsia"/>
          <w:lang w:eastAsia="zh-CN"/>
        </w:rPr>
        <w:t>）</w:t>
      </w:r>
      <w:bookmarkEnd w:id="232"/>
    </w:p>
    <w:p w14:paraId="313A0FD9" w14:textId="77777777" w:rsidR="00C77BD7" w:rsidRPr="0033004D" w:rsidRDefault="00C77BD7" w:rsidP="00C77BD7">
      <w:pPr>
        <w:pStyle w:val="Heading5"/>
        <w:keepNext/>
        <w:keepLines/>
        <w:spacing w:before="200" w:after="240"/>
      </w:pPr>
      <w:bookmarkStart w:id="233" w:name="_Toc497989240"/>
      <w:r w:rsidRPr="0033004D">
        <w:t>Description</w:t>
      </w:r>
      <w:bookmarkEnd w:id="233"/>
      <w:r w:rsidRPr="0033004D">
        <w:t xml:space="preserve"> </w:t>
      </w:r>
    </w:p>
    <w:p w14:paraId="1B7EB949" w14:textId="77777777" w:rsidR="00C77BD7" w:rsidRPr="00FE1973" w:rsidRDefault="00C77BD7" w:rsidP="00C77BD7">
      <w:pPr>
        <w:ind w:left="720"/>
        <w:rPr>
          <w:rFonts w:asciiTheme="minorEastAsia" w:hAnsiTheme="minorEastAsia"/>
          <w:lang w:eastAsia="zh-CN"/>
        </w:rPr>
      </w:pPr>
      <w:r w:rsidRPr="00FE1973">
        <w:rPr>
          <w:rFonts w:asciiTheme="minorEastAsia" w:hAnsiTheme="minorEastAsia" w:hint="eastAsia"/>
          <w:lang w:eastAsia="zh-CN"/>
        </w:rPr>
        <w:t>为MI HCP后台管理系统增加查询微信版信息查询数据及导出报表的功能。</w:t>
      </w:r>
    </w:p>
    <w:p w14:paraId="6796DF40" w14:textId="77777777" w:rsidR="00C77BD7" w:rsidRDefault="00C77BD7" w:rsidP="00C77BD7">
      <w:pPr>
        <w:pStyle w:val="Heading5"/>
        <w:keepNext/>
        <w:keepLines/>
        <w:spacing w:before="200" w:after="240"/>
      </w:pPr>
      <w:bookmarkStart w:id="234" w:name="_Toc497989241"/>
      <w:r w:rsidRPr="0033004D">
        <w:t xml:space="preserve">Functional </w:t>
      </w:r>
      <w:r w:rsidRPr="0033004D">
        <w:rPr>
          <w:rFonts w:hint="eastAsia"/>
        </w:rPr>
        <w:t>Design</w:t>
      </w:r>
      <w:bookmarkEnd w:id="234"/>
    </w:p>
    <w:p w14:paraId="21FF8583" w14:textId="77777777" w:rsidR="00C77BD7" w:rsidRPr="00FE1973" w:rsidRDefault="00C77BD7" w:rsidP="00C77BD7">
      <w:pPr>
        <w:pStyle w:val="BulletTextHeading1Outline"/>
        <w:numPr>
          <w:ilvl w:val="0"/>
          <w:numId w:val="21"/>
        </w:numPr>
        <w:tabs>
          <w:tab w:val="left" w:pos="1480"/>
        </w:tabs>
        <w:ind w:left="1305"/>
        <w:rPr>
          <w:lang w:eastAsia="zh-CN"/>
        </w:rPr>
      </w:pPr>
      <w:r w:rsidRPr="00FE1973">
        <w:rPr>
          <w:rFonts w:hint="eastAsia"/>
          <w:lang w:eastAsia="zh-CN"/>
        </w:rPr>
        <w:t>信息查询数据查询页面（字段需包含收件人邮箱）</w:t>
      </w:r>
    </w:p>
    <w:p w14:paraId="62B1B9EB" w14:textId="77777777" w:rsidR="00C77BD7" w:rsidRPr="000F1CA5" w:rsidRDefault="00C77BD7" w:rsidP="00C77BD7">
      <w:pPr>
        <w:pStyle w:val="BulletTextHeading1Outline"/>
        <w:numPr>
          <w:ilvl w:val="0"/>
          <w:numId w:val="0"/>
        </w:numPr>
        <w:ind w:left="780"/>
        <w:rPr>
          <w:lang w:eastAsia="zh-CN"/>
        </w:rPr>
      </w:pPr>
      <w:r>
        <w:rPr>
          <w:lang w:eastAsia="zh-CN"/>
        </w:rPr>
        <w:t xml:space="preserve">     </w:t>
      </w:r>
      <w:r w:rsidRPr="00FE1973">
        <w:rPr>
          <w:rFonts w:asciiTheme="minorEastAsia" w:hAnsiTheme="minorEastAsia" w:hint="eastAsia"/>
          <w:sz w:val="22"/>
          <w:szCs w:val="22"/>
          <w:lang w:eastAsia="zh-CN"/>
        </w:rPr>
        <w:t>UI参考下图</w:t>
      </w:r>
    </w:p>
    <w:p w14:paraId="57366993" w14:textId="77777777" w:rsidR="00C77BD7" w:rsidRDefault="00C77BD7" w:rsidP="00C77BD7">
      <w:pPr>
        <w:pStyle w:val="BulletTextHeading1Outline"/>
        <w:numPr>
          <w:ilvl w:val="0"/>
          <w:numId w:val="0"/>
        </w:numPr>
        <w:ind w:left="360" w:hanging="360"/>
        <w:rPr>
          <w:lang w:eastAsia="zh-CN"/>
        </w:rPr>
      </w:pPr>
      <w:r>
        <w:rPr>
          <w:lang w:eastAsia="zh-CN"/>
        </w:rPr>
        <w:lastRenderedPageBreak/>
        <w:t xml:space="preserve">               </w:t>
      </w:r>
      <w:r>
        <w:rPr>
          <w:noProof/>
          <w:lang w:eastAsia="zh-CN"/>
        </w:rPr>
        <w:drawing>
          <wp:inline distT="0" distB="0" distL="0" distR="0" wp14:anchorId="4BE82E3A" wp14:editId="25423D04">
            <wp:extent cx="6086475" cy="2588631"/>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92495" cy="2591191"/>
                    </a:xfrm>
                    <a:prstGeom prst="rect">
                      <a:avLst/>
                    </a:prstGeom>
                  </pic:spPr>
                </pic:pic>
              </a:graphicData>
            </a:graphic>
          </wp:inline>
        </w:drawing>
      </w:r>
    </w:p>
    <w:p w14:paraId="5D7D1A3F" w14:textId="77777777" w:rsidR="00C77BD7" w:rsidRDefault="00C77BD7" w:rsidP="00C77BD7">
      <w:pPr>
        <w:pStyle w:val="BulletTextHeading1Outline"/>
        <w:numPr>
          <w:ilvl w:val="0"/>
          <w:numId w:val="0"/>
        </w:numPr>
        <w:ind w:left="360" w:hanging="360"/>
        <w:rPr>
          <w:lang w:eastAsia="zh-CN"/>
        </w:rPr>
      </w:pPr>
    </w:p>
    <w:p w14:paraId="2364C7AB" w14:textId="77777777" w:rsidR="00C77BD7" w:rsidRDefault="00C77BD7" w:rsidP="00C77BD7">
      <w:pPr>
        <w:pStyle w:val="BulletTextHeading1Outline"/>
        <w:numPr>
          <w:ilvl w:val="0"/>
          <w:numId w:val="0"/>
        </w:numPr>
        <w:ind w:left="360" w:hanging="360"/>
        <w:rPr>
          <w:lang w:eastAsia="zh-CN"/>
        </w:rPr>
      </w:pPr>
    </w:p>
    <w:p w14:paraId="6C4CAA5C" w14:textId="77777777" w:rsidR="00172CA5" w:rsidRDefault="00172CA5" w:rsidP="00172CA5">
      <w:pPr>
        <w:rPr>
          <w:lang w:eastAsia="zh-CN"/>
        </w:rPr>
      </w:pPr>
    </w:p>
    <w:p w14:paraId="543070F3" w14:textId="77777777" w:rsidR="003039FA" w:rsidRPr="00D905AB" w:rsidRDefault="003039FA" w:rsidP="00172CA5">
      <w:pPr>
        <w:rPr>
          <w:lang w:eastAsia="zh-CN"/>
        </w:rPr>
      </w:pPr>
    </w:p>
    <w:p w14:paraId="6169F8E9" w14:textId="77777777" w:rsidR="000866A4" w:rsidRPr="00613622" w:rsidRDefault="007B75D4" w:rsidP="000866A4">
      <w:pPr>
        <w:pStyle w:val="Heading2"/>
        <w:ind w:left="567"/>
        <w:rPr>
          <w:rFonts w:hint="eastAsia"/>
        </w:rPr>
      </w:pPr>
      <w:r w:rsidRPr="007B75D4">
        <w:rPr>
          <w:rFonts w:ascii="Times New Roman" w:hAnsi="Times New Roman" w:hint="eastAsia"/>
          <w:lang w:eastAsia="zh-CN"/>
        </w:rPr>
        <w:t xml:space="preserve"> </w:t>
      </w:r>
      <w:bookmarkStart w:id="235" w:name="_Toc497989242"/>
      <w:r>
        <w:rPr>
          <w:rFonts w:ascii="Times New Roman" w:hAnsi="Times New Roman" w:hint="eastAsia"/>
          <w:lang w:eastAsia="zh-CN"/>
        </w:rPr>
        <w:t>MI HCP</w:t>
      </w:r>
      <w:bookmarkEnd w:id="235"/>
    </w:p>
    <w:p w14:paraId="397EEC4B" w14:textId="77777777" w:rsidR="000866A4" w:rsidRDefault="000866A4" w:rsidP="000866A4">
      <w:pPr>
        <w:pStyle w:val="Heading3"/>
        <w:ind w:left="851"/>
        <w:rPr>
          <w:sz w:val="22"/>
          <w:szCs w:val="22"/>
          <w:lang w:eastAsia="zh-CN"/>
        </w:rPr>
      </w:pPr>
      <w:bookmarkStart w:id="236" w:name="_Toc497989243"/>
      <w:r>
        <w:rPr>
          <w:rFonts w:hint="eastAsia"/>
          <w:sz w:val="22"/>
          <w:szCs w:val="22"/>
          <w:lang w:eastAsia="zh-CN"/>
        </w:rPr>
        <w:t>Database Design</w:t>
      </w:r>
      <w:bookmarkEnd w:id="236"/>
    </w:p>
    <w:p w14:paraId="553BD76E" w14:textId="77777777" w:rsidR="002A7435" w:rsidRDefault="002A7435" w:rsidP="00CC5B5A">
      <w:pPr>
        <w:rPr>
          <w:lang w:eastAsia="zh-CN"/>
        </w:rPr>
      </w:pPr>
    </w:p>
    <w:p w14:paraId="73C47D29" w14:textId="77777777" w:rsidR="002A7435" w:rsidRDefault="002A7435" w:rsidP="00CC5B5A">
      <w:pPr>
        <w:rPr>
          <w:lang w:eastAsia="zh-CN"/>
        </w:rPr>
      </w:pPr>
    </w:p>
    <w:tbl>
      <w:tblPr>
        <w:tblStyle w:val="TableGrid"/>
        <w:tblW w:w="8330" w:type="dxa"/>
        <w:tblLayout w:type="fixed"/>
        <w:tblLook w:val="04A0" w:firstRow="1" w:lastRow="0" w:firstColumn="1" w:lastColumn="0" w:noHBand="0" w:noVBand="1"/>
      </w:tblPr>
      <w:tblGrid>
        <w:gridCol w:w="558"/>
        <w:gridCol w:w="2527"/>
        <w:gridCol w:w="1134"/>
        <w:gridCol w:w="851"/>
        <w:gridCol w:w="992"/>
        <w:gridCol w:w="2268"/>
      </w:tblGrid>
      <w:tr w:rsidR="002A7435" w:rsidRPr="007B14E5" w14:paraId="637608D8" w14:textId="77777777" w:rsidTr="00D5329A">
        <w:tc>
          <w:tcPr>
            <w:tcW w:w="558" w:type="dxa"/>
          </w:tcPr>
          <w:p w14:paraId="540284CE" w14:textId="77777777" w:rsidR="002A7435" w:rsidRPr="007B14E5" w:rsidRDefault="002A7435" w:rsidP="00D5329A">
            <w:pPr>
              <w:rPr>
                <w:b/>
                <w:sz w:val="22"/>
                <w:szCs w:val="22"/>
              </w:rPr>
            </w:pPr>
            <w:r w:rsidRPr="007B14E5">
              <w:rPr>
                <w:b/>
                <w:sz w:val="22"/>
                <w:szCs w:val="22"/>
              </w:rPr>
              <w:t>No.</w:t>
            </w:r>
          </w:p>
        </w:tc>
        <w:tc>
          <w:tcPr>
            <w:tcW w:w="2527" w:type="dxa"/>
          </w:tcPr>
          <w:p w14:paraId="7FADB6DD" w14:textId="77777777" w:rsidR="002A7435" w:rsidRPr="007B14E5" w:rsidRDefault="002A7435" w:rsidP="00D5329A">
            <w:pPr>
              <w:rPr>
                <w:b/>
                <w:sz w:val="22"/>
                <w:szCs w:val="22"/>
              </w:rPr>
            </w:pPr>
            <w:r w:rsidRPr="007B14E5">
              <w:rPr>
                <w:b/>
                <w:sz w:val="22"/>
                <w:szCs w:val="22"/>
              </w:rPr>
              <w:t>Object Name</w:t>
            </w:r>
          </w:p>
        </w:tc>
        <w:tc>
          <w:tcPr>
            <w:tcW w:w="1134" w:type="dxa"/>
          </w:tcPr>
          <w:p w14:paraId="464D28EE" w14:textId="77777777" w:rsidR="002A7435" w:rsidRPr="007B14E5" w:rsidRDefault="002A7435" w:rsidP="00D5329A">
            <w:pPr>
              <w:rPr>
                <w:b/>
                <w:sz w:val="22"/>
                <w:szCs w:val="22"/>
                <w:lang w:eastAsia="zh-CN"/>
              </w:rPr>
            </w:pPr>
            <w:r w:rsidRPr="007B14E5">
              <w:rPr>
                <w:b/>
                <w:sz w:val="22"/>
                <w:szCs w:val="22"/>
              </w:rPr>
              <w:t>D</w:t>
            </w:r>
            <w:r w:rsidRPr="007B14E5">
              <w:rPr>
                <w:b/>
                <w:sz w:val="22"/>
                <w:szCs w:val="22"/>
                <w:lang w:eastAsia="zh-CN"/>
              </w:rPr>
              <w:t>atabase</w:t>
            </w:r>
          </w:p>
        </w:tc>
        <w:tc>
          <w:tcPr>
            <w:tcW w:w="851" w:type="dxa"/>
          </w:tcPr>
          <w:p w14:paraId="19281AFD" w14:textId="77777777" w:rsidR="002A7435" w:rsidRPr="007B14E5" w:rsidRDefault="002A7435" w:rsidP="00D5329A">
            <w:pPr>
              <w:keepNext/>
              <w:rPr>
                <w:b/>
                <w:sz w:val="22"/>
                <w:szCs w:val="22"/>
              </w:rPr>
            </w:pPr>
            <w:r w:rsidRPr="007B14E5">
              <w:rPr>
                <w:b/>
                <w:sz w:val="22"/>
                <w:szCs w:val="22"/>
              </w:rPr>
              <w:t>Type</w:t>
            </w:r>
          </w:p>
        </w:tc>
        <w:tc>
          <w:tcPr>
            <w:tcW w:w="992" w:type="dxa"/>
          </w:tcPr>
          <w:p w14:paraId="32A01E4C" w14:textId="77777777" w:rsidR="002A7435" w:rsidRPr="007B14E5" w:rsidRDefault="002A7435" w:rsidP="00D5329A">
            <w:pPr>
              <w:keepNext/>
              <w:rPr>
                <w:b/>
                <w:sz w:val="22"/>
                <w:szCs w:val="22"/>
                <w:lang w:eastAsia="zh-CN"/>
              </w:rPr>
            </w:pPr>
            <w:r w:rsidRPr="007B14E5">
              <w:rPr>
                <w:b/>
                <w:sz w:val="22"/>
                <w:szCs w:val="22"/>
                <w:lang w:eastAsia="zh-CN"/>
              </w:rPr>
              <w:t>New/Mod</w:t>
            </w:r>
          </w:p>
        </w:tc>
        <w:tc>
          <w:tcPr>
            <w:tcW w:w="2268" w:type="dxa"/>
          </w:tcPr>
          <w:p w14:paraId="43B720E7" w14:textId="77777777" w:rsidR="002A7435" w:rsidRPr="007B14E5" w:rsidRDefault="002A7435" w:rsidP="00D5329A">
            <w:pPr>
              <w:keepNext/>
              <w:rPr>
                <w:b/>
                <w:sz w:val="22"/>
                <w:szCs w:val="22"/>
              </w:rPr>
            </w:pPr>
            <w:r w:rsidRPr="007B14E5">
              <w:rPr>
                <w:b/>
                <w:sz w:val="22"/>
                <w:szCs w:val="22"/>
              </w:rPr>
              <w:t>Comments</w:t>
            </w:r>
          </w:p>
        </w:tc>
      </w:tr>
      <w:tr w:rsidR="00DE1B3C" w:rsidRPr="004F15A4" w14:paraId="6F96C3A9" w14:textId="77777777" w:rsidTr="00D5329A">
        <w:tc>
          <w:tcPr>
            <w:tcW w:w="558" w:type="dxa"/>
          </w:tcPr>
          <w:p w14:paraId="423E38E2" w14:textId="77777777" w:rsidR="00DE1B3C" w:rsidRPr="00197260" w:rsidRDefault="001D7DF6" w:rsidP="00D5329A">
            <w:pPr>
              <w:rPr>
                <w:sz w:val="22"/>
                <w:szCs w:val="22"/>
              </w:rPr>
            </w:pPr>
            <w:r>
              <w:rPr>
                <w:rFonts w:hint="eastAsia"/>
                <w:sz w:val="22"/>
                <w:szCs w:val="22"/>
                <w:lang w:eastAsia="zh-CN"/>
              </w:rPr>
              <w:lastRenderedPageBreak/>
              <w:t>1</w:t>
            </w:r>
          </w:p>
        </w:tc>
        <w:tc>
          <w:tcPr>
            <w:tcW w:w="2527" w:type="dxa"/>
          </w:tcPr>
          <w:p w14:paraId="68191DF3" w14:textId="77777777" w:rsidR="00DE1B3C" w:rsidRPr="00197260" w:rsidRDefault="00DE1B3C" w:rsidP="00D5329A">
            <w:pPr>
              <w:rPr>
                <w:sz w:val="22"/>
                <w:szCs w:val="22"/>
              </w:rPr>
            </w:pPr>
            <w:commentRangeStart w:id="237"/>
            <w:r w:rsidRPr="00DE1B3C">
              <w:rPr>
                <w:sz w:val="22"/>
                <w:szCs w:val="22"/>
              </w:rPr>
              <w:t>SinoMedDownload</w:t>
            </w:r>
            <w:commentRangeEnd w:id="237"/>
            <w:r w:rsidR="00A2361B">
              <w:rPr>
                <w:rStyle w:val="CommentReference"/>
              </w:rPr>
              <w:commentReference w:id="237"/>
            </w:r>
          </w:p>
        </w:tc>
        <w:tc>
          <w:tcPr>
            <w:tcW w:w="1134" w:type="dxa"/>
          </w:tcPr>
          <w:p w14:paraId="269EEA0A" w14:textId="77777777" w:rsidR="008D751E" w:rsidRPr="00D01217" w:rsidRDefault="008D751E" w:rsidP="00D01217">
            <w:pPr>
              <w:rPr>
                <w:sz w:val="22"/>
                <w:szCs w:val="22"/>
                <w:lang w:eastAsia="zh-CN"/>
              </w:rPr>
            </w:pPr>
            <w:r w:rsidRPr="00D01217">
              <w:rPr>
                <w:sz w:val="22"/>
                <w:szCs w:val="22"/>
                <w:lang w:eastAsia="zh-CN"/>
              </w:rPr>
              <w:t>ChinaHCPGL</w:t>
            </w:r>
          </w:p>
          <w:p w14:paraId="398557A7" w14:textId="77777777" w:rsidR="00DE1B3C" w:rsidRPr="00DB43AC" w:rsidRDefault="00DE1B3C" w:rsidP="00D5329A">
            <w:pPr>
              <w:rPr>
                <w:sz w:val="22"/>
                <w:szCs w:val="22"/>
                <w:lang w:eastAsia="zh-CN"/>
              </w:rPr>
            </w:pPr>
          </w:p>
        </w:tc>
        <w:tc>
          <w:tcPr>
            <w:tcW w:w="851" w:type="dxa"/>
          </w:tcPr>
          <w:p w14:paraId="4B806939" w14:textId="77777777" w:rsidR="00DE1B3C" w:rsidRPr="007B14E5" w:rsidRDefault="00D01217" w:rsidP="00D5329A">
            <w:pPr>
              <w:rPr>
                <w:sz w:val="22"/>
                <w:szCs w:val="22"/>
                <w:lang w:eastAsia="zh-CN"/>
              </w:rPr>
            </w:pPr>
            <w:r w:rsidRPr="007B14E5">
              <w:rPr>
                <w:sz w:val="22"/>
                <w:szCs w:val="22"/>
                <w:lang w:eastAsia="zh-CN"/>
              </w:rPr>
              <w:t>Table</w:t>
            </w:r>
          </w:p>
        </w:tc>
        <w:tc>
          <w:tcPr>
            <w:tcW w:w="992" w:type="dxa"/>
          </w:tcPr>
          <w:p w14:paraId="18519B75" w14:textId="77777777" w:rsidR="00DE1B3C" w:rsidRDefault="00D01217" w:rsidP="00D5329A">
            <w:pPr>
              <w:rPr>
                <w:bCs/>
                <w:sz w:val="22"/>
                <w:szCs w:val="22"/>
                <w:lang w:eastAsia="zh-CN"/>
              </w:rPr>
            </w:pPr>
            <w:r>
              <w:rPr>
                <w:bCs/>
                <w:sz w:val="22"/>
                <w:szCs w:val="22"/>
                <w:lang w:eastAsia="zh-CN"/>
              </w:rPr>
              <w:t>N</w:t>
            </w:r>
            <w:r>
              <w:rPr>
                <w:rFonts w:hint="eastAsia"/>
                <w:bCs/>
                <w:sz w:val="22"/>
                <w:szCs w:val="22"/>
                <w:lang w:eastAsia="zh-CN"/>
              </w:rPr>
              <w:t>ew</w:t>
            </w:r>
          </w:p>
        </w:tc>
        <w:tc>
          <w:tcPr>
            <w:tcW w:w="2268" w:type="dxa"/>
          </w:tcPr>
          <w:p w14:paraId="0DC592A0" w14:textId="77777777" w:rsidR="00DE1B3C" w:rsidRPr="004F15A4" w:rsidRDefault="00DE1B3C" w:rsidP="00D5329A">
            <w:pPr>
              <w:rPr>
                <w:sz w:val="22"/>
                <w:szCs w:val="22"/>
                <w:lang w:eastAsia="zh-CN"/>
              </w:rPr>
            </w:pPr>
          </w:p>
        </w:tc>
      </w:tr>
      <w:tr w:rsidR="00B27273" w:rsidRPr="004F15A4" w14:paraId="0EC971E2" w14:textId="77777777" w:rsidTr="00D5329A">
        <w:tc>
          <w:tcPr>
            <w:tcW w:w="558" w:type="dxa"/>
          </w:tcPr>
          <w:p w14:paraId="05DD2BCD" w14:textId="77777777" w:rsidR="00B27273" w:rsidRPr="00197260" w:rsidRDefault="001D7DF6" w:rsidP="00B27273">
            <w:pPr>
              <w:rPr>
                <w:sz w:val="22"/>
                <w:szCs w:val="22"/>
              </w:rPr>
            </w:pPr>
            <w:r>
              <w:rPr>
                <w:rFonts w:hint="eastAsia"/>
                <w:sz w:val="22"/>
                <w:szCs w:val="22"/>
                <w:lang w:eastAsia="zh-CN"/>
              </w:rPr>
              <w:t>2</w:t>
            </w:r>
          </w:p>
        </w:tc>
        <w:tc>
          <w:tcPr>
            <w:tcW w:w="2527" w:type="dxa"/>
          </w:tcPr>
          <w:p w14:paraId="10E5FF43" w14:textId="77777777" w:rsidR="00B27273" w:rsidRPr="00DE1B3C" w:rsidRDefault="00B27273" w:rsidP="00B27273">
            <w:pPr>
              <w:rPr>
                <w:sz w:val="22"/>
                <w:szCs w:val="22"/>
              </w:rPr>
            </w:pPr>
            <w:r w:rsidRPr="002536F0">
              <w:rPr>
                <w:sz w:val="22"/>
                <w:szCs w:val="22"/>
              </w:rPr>
              <w:t>SinoMedErrLog</w:t>
            </w:r>
          </w:p>
        </w:tc>
        <w:tc>
          <w:tcPr>
            <w:tcW w:w="1134" w:type="dxa"/>
          </w:tcPr>
          <w:p w14:paraId="627E721F" w14:textId="77777777" w:rsidR="00B27273" w:rsidRPr="00D01217" w:rsidRDefault="00B27273" w:rsidP="00B27273">
            <w:pPr>
              <w:rPr>
                <w:sz w:val="22"/>
                <w:szCs w:val="22"/>
                <w:lang w:eastAsia="zh-CN"/>
              </w:rPr>
            </w:pPr>
            <w:r w:rsidRPr="00D01217">
              <w:rPr>
                <w:sz w:val="22"/>
                <w:szCs w:val="22"/>
                <w:lang w:eastAsia="zh-CN"/>
              </w:rPr>
              <w:t>ChinaHCPGL</w:t>
            </w:r>
          </w:p>
          <w:p w14:paraId="27ED05BA" w14:textId="77777777" w:rsidR="00B27273" w:rsidRPr="00DB43AC" w:rsidRDefault="00B27273" w:rsidP="00B27273">
            <w:pPr>
              <w:rPr>
                <w:sz w:val="22"/>
                <w:szCs w:val="22"/>
                <w:lang w:eastAsia="zh-CN"/>
              </w:rPr>
            </w:pPr>
          </w:p>
        </w:tc>
        <w:tc>
          <w:tcPr>
            <w:tcW w:w="851" w:type="dxa"/>
          </w:tcPr>
          <w:p w14:paraId="4B016AB7" w14:textId="77777777" w:rsidR="00B27273" w:rsidRPr="007B14E5" w:rsidRDefault="00B27273" w:rsidP="00B27273">
            <w:pPr>
              <w:rPr>
                <w:sz w:val="22"/>
                <w:szCs w:val="22"/>
                <w:lang w:eastAsia="zh-CN"/>
              </w:rPr>
            </w:pPr>
            <w:r w:rsidRPr="007B14E5">
              <w:rPr>
                <w:sz w:val="22"/>
                <w:szCs w:val="22"/>
                <w:lang w:eastAsia="zh-CN"/>
              </w:rPr>
              <w:t>Table</w:t>
            </w:r>
          </w:p>
        </w:tc>
        <w:tc>
          <w:tcPr>
            <w:tcW w:w="992" w:type="dxa"/>
          </w:tcPr>
          <w:p w14:paraId="1067C686" w14:textId="77777777" w:rsidR="00B27273" w:rsidRDefault="00AA4842" w:rsidP="00B27273">
            <w:pPr>
              <w:rPr>
                <w:bCs/>
                <w:sz w:val="22"/>
                <w:szCs w:val="22"/>
                <w:lang w:eastAsia="zh-CN"/>
              </w:rPr>
            </w:pPr>
            <w:r>
              <w:rPr>
                <w:bCs/>
                <w:sz w:val="22"/>
                <w:szCs w:val="22"/>
                <w:lang w:eastAsia="zh-CN"/>
              </w:rPr>
              <w:t>N</w:t>
            </w:r>
            <w:r>
              <w:rPr>
                <w:rFonts w:hint="eastAsia"/>
                <w:bCs/>
                <w:sz w:val="22"/>
                <w:szCs w:val="22"/>
                <w:lang w:eastAsia="zh-CN"/>
              </w:rPr>
              <w:t>ew</w:t>
            </w:r>
          </w:p>
        </w:tc>
        <w:tc>
          <w:tcPr>
            <w:tcW w:w="2268" w:type="dxa"/>
          </w:tcPr>
          <w:p w14:paraId="7837C690" w14:textId="77777777" w:rsidR="00B27273" w:rsidRPr="004F15A4" w:rsidRDefault="00B27273" w:rsidP="00B27273">
            <w:pPr>
              <w:rPr>
                <w:sz w:val="22"/>
                <w:szCs w:val="22"/>
                <w:lang w:eastAsia="zh-CN"/>
              </w:rPr>
            </w:pPr>
          </w:p>
        </w:tc>
      </w:tr>
      <w:tr w:rsidR="00D90A09" w:rsidRPr="004F15A4" w14:paraId="4DD93D52" w14:textId="77777777" w:rsidTr="00D5329A">
        <w:trPr>
          <w:ins w:id="238" w:author="Yueyue Yao" w:date="2017-11-14T16:39:00Z"/>
        </w:trPr>
        <w:tc>
          <w:tcPr>
            <w:tcW w:w="558" w:type="dxa"/>
          </w:tcPr>
          <w:p w14:paraId="666B5A15" w14:textId="22125446" w:rsidR="00D90A09" w:rsidRDefault="00D90A09" w:rsidP="00B27273">
            <w:pPr>
              <w:rPr>
                <w:ins w:id="239" w:author="Yueyue Yao" w:date="2017-11-14T16:39:00Z"/>
                <w:sz w:val="22"/>
                <w:szCs w:val="22"/>
                <w:lang w:eastAsia="zh-CN"/>
              </w:rPr>
            </w:pPr>
            <w:ins w:id="240" w:author="Yueyue Yao" w:date="2017-11-14T16:39:00Z">
              <w:r>
                <w:rPr>
                  <w:rFonts w:hint="eastAsia"/>
                  <w:sz w:val="22"/>
                  <w:szCs w:val="22"/>
                  <w:lang w:eastAsia="zh-CN"/>
                </w:rPr>
                <w:t>3</w:t>
              </w:r>
            </w:ins>
          </w:p>
        </w:tc>
        <w:tc>
          <w:tcPr>
            <w:tcW w:w="2527" w:type="dxa"/>
          </w:tcPr>
          <w:p w14:paraId="3F6BC2B4" w14:textId="59F2C521" w:rsidR="00D90A09" w:rsidRPr="002536F0" w:rsidRDefault="00D90A09" w:rsidP="00B27273">
            <w:pPr>
              <w:rPr>
                <w:ins w:id="241" w:author="Yueyue Yao" w:date="2017-11-14T16:39:00Z"/>
                <w:sz w:val="22"/>
                <w:szCs w:val="22"/>
              </w:rPr>
            </w:pPr>
            <w:ins w:id="242" w:author="Yueyue Yao" w:date="2017-11-14T16:39:00Z">
              <w:r w:rsidRPr="00D90A09">
                <w:rPr>
                  <w:sz w:val="22"/>
                  <w:szCs w:val="22"/>
                </w:rPr>
                <w:t>ScoreHCPUser</w:t>
              </w:r>
            </w:ins>
          </w:p>
        </w:tc>
        <w:tc>
          <w:tcPr>
            <w:tcW w:w="1134" w:type="dxa"/>
          </w:tcPr>
          <w:p w14:paraId="0D558323" w14:textId="77777777" w:rsidR="008D701A" w:rsidRPr="00D01217" w:rsidRDefault="008D701A" w:rsidP="008D701A">
            <w:pPr>
              <w:rPr>
                <w:ins w:id="243" w:author="Yueyue Yao" w:date="2017-11-14T16:39:00Z"/>
                <w:sz w:val="22"/>
                <w:szCs w:val="22"/>
                <w:lang w:eastAsia="zh-CN"/>
              </w:rPr>
            </w:pPr>
            <w:ins w:id="244" w:author="Yueyue Yao" w:date="2017-11-14T16:39:00Z">
              <w:r w:rsidRPr="00D01217">
                <w:rPr>
                  <w:sz w:val="22"/>
                  <w:szCs w:val="22"/>
                  <w:lang w:eastAsia="zh-CN"/>
                </w:rPr>
                <w:t>ChinaHCPGL</w:t>
              </w:r>
            </w:ins>
          </w:p>
          <w:p w14:paraId="24193C86" w14:textId="77777777" w:rsidR="00D90A09" w:rsidRPr="00D01217" w:rsidRDefault="00D90A09" w:rsidP="00B27273">
            <w:pPr>
              <w:rPr>
                <w:ins w:id="245" w:author="Yueyue Yao" w:date="2017-11-14T16:39:00Z"/>
                <w:sz w:val="22"/>
                <w:szCs w:val="22"/>
                <w:lang w:eastAsia="zh-CN"/>
              </w:rPr>
            </w:pPr>
          </w:p>
        </w:tc>
        <w:tc>
          <w:tcPr>
            <w:tcW w:w="851" w:type="dxa"/>
          </w:tcPr>
          <w:p w14:paraId="77339EF1" w14:textId="03F7F97C" w:rsidR="00D90A09" w:rsidRPr="007B14E5" w:rsidRDefault="00090334" w:rsidP="00B27273">
            <w:pPr>
              <w:rPr>
                <w:ins w:id="246" w:author="Yueyue Yao" w:date="2017-11-14T16:39:00Z"/>
                <w:sz w:val="22"/>
                <w:szCs w:val="22"/>
                <w:lang w:eastAsia="zh-CN"/>
              </w:rPr>
            </w:pPr>
            <w:ins w:id="247" w:author="Yueyue Yao" w:date="2017-11-14T16:39:00Z">
              <w:r>
                <w:rPr>
                  <w:sz w:val="22"/>
                  <w:szCs w:val="22"/>
                  <w:lang w:eastAsia="zh-CN"/>
                </w:rPr>
                <w:t>T</w:t>
              </w:r>
              <w:r>
                <w:rPr>
                  <w:rFonts w:hint="eastAsia"/>
                  <w:sz w:val="22"/>
                  <w:szCs w:val="22"/>
                  <w:lang w:eastAsia="zh-CN"/>
                </w:rPr>
                <w:t>able</w:t>
              </w:r>
            </w:ins>
          </w:p>
        </w:tc>
        <w:tc>
          <w:tcPr>
            <w:tcW w:w="992" w:type="dxa"/>
          </w:tcPr>
          <w:p w14:paraId="12658195" w14:textId="58221EBD" w:rsidR="00D90A09" w:rsidRDefault="00E05951" w:rsidP="00B27273">
            <w:pPr>
              <w:rPr>
                <w:ins w:id="248" w:author="Yueyue Yao" w:date="2017-11-14T16:39:00Z"/>
                <w:bCs/>
                <w:sz w:val="22"/>
                <w:szCs w:val="22"/>
                <w:lang w:eastAsia="zh-CN"/>
              </w:rPr>
            </w:pPr>
            <w:ins w:id="249" w:author="Yueyue Yao" w:date="2017-11-14T16:39:00Z">
              <w:r>
                <w:rPr>
                  <w:bCs/>
                  <w:sz w:val="22"/>
                  <w:szCs w:val="22"/>
                  <w:lang w:eastAsia="zh-CN"/>
                </w:rPr>
                <w:t>M</w:t>
              </w:r>
              <w:r>
                <w:rPr>
                  <w:rFonts w:hint="eastAsia"/>
                  <w:bCs/>
                  <w:sz w:val="22"/>
                  <w:szCs w:val="22"/>
                  <w:lang w:eastAsia="zh-CN"/>
                </w:rPr>
                <w:t>od</w:t>
              </w:r>
            </w:ins>
          </w:p>
        </w:tc>
        <w:tc>
          <w:tcPr>
            <w:tcW w:w="2268" w:type="dxa"/>
          </w:tcPr>
          <w:p w14:paraId="5B28F8AF" w14:textId="77777777" w:rsidR="00D90A09" w:rsidRPr="004F15A4" w:rsidRDefault="00D90A09" w:rsidP="00B27273">
            <w:pPr>
              <w:rPr>
                <w:ins w:id="250" w:author="Yueyue Yao" w:date="2017-11-14T16:39:00Z"/>
                <w:sz w:val="22"/>
                <w:szCs w:val="22"/>
                <w:lang w:eastAsia="zh-CN"/>
              </w:rPr>
            </w:pPr>
          </w:p>
        </w:tc>
      </w:tr>
    </w:tbl>
    <w:p w14:paraId="6122B069" w14:textId="77777777" w:rsidR="002A7435" w:rsidRDefault="002A7435" w:rsidP="00CC5B5A">
      <w:pPr>
        <w:rPr>
          <w:lang w:eastAsia="zh-CN"/>
        </w:rPr>
      </w:pPr>
    </w:p>
    <w:bookmarkStart w:id="251" w:name="_MON_1572159878"/>
    <w:bookmarkEnd w:id="251"/>
    <w:p w14:paraId="0AD686A9" w14:textId="77777777" w:rsidR="002A7435" w:rsidRDefault="004D3013" w:rsidP="00CC5B5A">
      <w:pPr>
        <w:rPr>
          <w:lang w:eastAsia="zh-CN"/>
        </w:rPr>
      </w:pPr>
      <w:r>
        <w:rPr>
          <w:lang w:eastAsia="zh-CN"/>
        </w:rPr>
        <w:object w:dxaOrig="1536" w:dyaOrig="1113" w14:anchorId="792B830A">
          <v:shape id="_x0000_i1029" type="#_x0000_t75" style="width:76.5pt;height:55.5pt" o:ole="">
            <v:imagedata r:id="rId56" o:title=""/>
          </v:shape>
          <o:OLEObject Type="Embed" ProgID="Excel.Sheet.12" ShapeID="_x0000_i1029" DrawAspect="Icon" ObjectID="_1572437886" r:id="rId57"/>
        </w:object>
      </w:r>
    </w:p>
    <w:p w14:paraId="62F8C50E" w14:textId="77777777" w:rsidR="00CC5B5A" w:rsidRPr="00CC5B5A" w:rsidRDefault="00CC5B5A" w:rsidP="00CC5B5A">
      <w:pPr>
        <w:rPr>
          <w:lang w:eastAsia="zh-CN"/>
        </w:rPr>
      </w:pPr>
    </w:p>
    <w:p w14:paraId="7CAC84BF" w14:textId="77777777" w:rsidR="000866A4" w:rsidRDefault="00D74D75" w:rsidP="000866A4">
      <w:pPr>
        <w:pStyle w:val="Heading3"/>
        <w:ind w:left="851"/>
        <w:rPr>
          <w:sz w:val="22"/>
          <w:szCs w:val="22"/>
          <w:lang w:eastAsia="zh-CN"/>
        </w:rPr>
      </w:pPr>
      <w:bookmarkStart w:id="252" w:name="_Toc497989244"/>
      <w:r>
        <w:rPr>
          <w:rFonts w:hint="eastAsia"/>
          <w:sz w:val="22"/>
          <w:szCs w:val="22"/>
          <w:lang w:eastAsia="zh-CN"/>
        </w:rPr>
        <w:t>Page</w:t>
      </w:r>
      <w:r w:rsidR="000866A4">
        <w:rPr>
          <w:rFonts w:hint="eastAsia"/>
          <w:sz w:val="22"/>
          <w:szCs w:val="22"/>
          <w:lang w:eastAsia="zh-CN"/>
        </w:rPr>
        <w:t xml:space="preserve"> Design</w:t>
      </w:r>
      <w:bookmarkEnd w:id="252"/>
    </w:p>
    <w:p w14:paraId="016D8B5A" w14:textId="77777777" w:rsidR="00501812" w:rsidRPr="000115BB" w:rsidRDefault="00501812" w:rsidP="00501812">
      <w:pPr>
        <w:pStyle w:val="Heading4"/>
        <w:keepLines/>
        <w:spacing w:before="0" w:after="240"/>
        <w:rPr>
          <w:b w:val="0"/>
          <w:lang w:eastAsia="zh-CN"/>
        </w:rPr>
      </w:pPr>
      <w:bookmarkStart w:id="253" w:name="_Toc497989245"/>
      <w:r>
        <w:rPr>
          <w:lang w:eastAsia="zh-CN"/>
        </w:rPr>
        <w:t xml:space="preserve">MI HCP </w:t>
      </w:r>
      <w:r>
        <w:rPr>
          <w:rFonts w:hint="eastAsia"/>
          <w:lang w:eastAsia="zh-CN"/>
        </w:rPr>
        <w:t>新增搜索</w:t>
      </w:r>
      <w:r w:rsidRPr="00484AD5">
        <w:rPr>
          <w:rFonts w:hint="eastAsia"/>
          <w:lang w:eastAsia="zh-CN"/>
        </w:rPr>
        <w:t>、下载</w:t>
      </w:r>
      <w:r w:rsidRPr="00484AD5">
        <w:rPr>
          <w:rFonts w:hint="eastAsia"/>
          <w:lang w:eastAsia="zh-CN"/>
        </w:rPr>
        <w:t>SinoMed</w:t>
      </w:r>
      <w:r w:rsidRPr="00484AD5">
        <w:rPr>
          <w:rFonts w:hint="eastAsia"/>
          <w:lang w:eastAsia="zh-CN"/>
        </w:rPr>
        <w:t>文献的功能</w:t>
      </w:r>
      <w:bookmarkEnd w:id="253"/>
    </w:p>
    <w:p w14:paraId="6287A7D4" w14:textId="77777777" w:rsidR="00501812" w:rsidRPr="000115BB" w:rsidRDefault="00501812" w:rsidP="00501812">
      <w:pPr>
        <w:pStyle w:val="Heading5"/>
        <w:keepNext/>
        <w:keepLines/>
        <w:spacing w:before="200" w:after="240"/>
      </w:pPr>
      <w:bookmarkStart w:id="254" w:name="_Toc497989246"/>
      <w:r w:rsidRPr="000115BB">
        <w:t>Description</w:t>
      </w:r>
      <w:bookmarkEnd w:id="254"/>
      <w:r w:rsidRPr="000115BB">
        <w:t xml:space="preserve"> </w:t>
      </w:r>
    </w:p>
    <w:p w14:paraId="093E4956" w14:textId="77777777" w:rsidR="00501812" w:rsidRPr="00A755D4" w:rsidRDefault="00501812" w:rsidP="00501812">
      <w:pPr>
        <w:ind w:left="720"/>
        <w:rPr>
          <w:rFonts w:asciiTheme="minorEastAsia" w:hAnsiTheme="minorEastAsia"/>
          <w:lang w:eastAsia="zh-CN"/>
        </w:rPr>
      </w:pPr>
      <w:r w:rsidRPr="00A755D4">
        <w:rPr>
          <w:rFonts w:asciiTheme="minorEastAsia" w:hAnsiTheme="minorEastAsia" w:hint="eastAsia"/>
          <w:lang w:eastAsia="zh-CN"/>
        </w:rPr>
        <w:t>H</w:t>
      </w:r>
      <w:r w:rsidRPr="00A755D4">
        <w:rPr>
          <w:rFonts w:asciiTheme="minorEastAsia" w:hAnsiTheme="minorEastAsia"/>
          <w:lang w:eastAsia="zh-CN"/>
        </w:rPr>
        <w:t>CP PC</w:t>
      </w:r>
      <w:r w:rsidRPr="00A755D4">
        <w:rPr>
          <w:rFonts w:asciiTheme="minorEastAsia" w:hAnsiTheme="minorEastAsia" w:hint="eastAsia"/>
          <w:lang w:eastAsia="zh-CN"/>
        </w:rPr>
        <w:t>端新增查询Sino</w:t>
      </w:r>
      <w:r w:rsidRPr="00A755D4">
        <w:rPr>
          <w:rFonts w:asciiTheme="minorEastAsia" w:hAnsiTheme="minorEastAsia"/>
          <w:lang w:eastAsia="zh-CN"/>
        </w:rPr>
        <w:t>M</w:t>
      </w:r>
      <w:r w:rsidRPr="00A755D4">
        <w:rPr>
          <w:rFonts w:asciiTheme="minorEastAsia" w:hAnsiTheme="minorEastAsia" w:hint="eastAsia"/>
          <w:lang w:eastAsia="zh-CN"/>
        </w:rPr>
        <w:t>ed文献，展示搜索结果，查看单条搜索结果详情，下载文献的功能。</w:t>
      </w:r>
    </w:p>
    <w:p w14:paraId="3590149A" w14:textId="77777777" w:rsidR="00501812" w:rsidRDefault="00501812" w:rsidP="00501812">
      <w:pPr>
        <w:pStyle w:val="Heading5"/>
        <w:keepNext/>
        <w:keepLines/>
        <w:spacing w:before="200" w:after="240"/>
      </w:pPr>
      <w:bookmarkStart w:id="255" w:name="_Toc497989247"/>
      <w:r w:rsidRPr="000115BB">
        <w:t xml:space="preserve">Functional </w:t>
      </w:r>
      <w:r w:rsidRPr="000115BB">
        <w:rPr>
          <w:rFonts w:hint="eastAsia"/>
        </w:rPr>
        <w:t>Design</w:t>
      </w:r>
      <w:bookmarkEnd w:id="255"/>
    </w:p>
    <w:p w14:paraId="73731FCC" w14:textId="77777777" w:rsidR="00501812" w:rsidRPr="003E4300" w:rsidRDefault="00501812" w:rsidP="00501812">
      <w:pPr>
        <w:pStyle w:val="BulletTextHeading1Outline"/>
        <w:numPr>
          <w:ilvl w:val="0"/>
          <w:numId w:val="21"/>
        </w:numPr>
        <w:tabs>
          <w:tab w:val="left" w:pos="1480"/>
        </w:tabs>
        <w:ind w:left="1305"/>
        <w:rPr>
          <w:rFonts w:asciiTheme="minorEastAsia" w:hAnsiTheme="minorEastAsia"/>
          <w:lang w:eastAsia="zh-CN"/>
        </w:rPr>
      </w:pPr>
      <w:r w:rsidRPr="003E4300">
        <w:rPr>
          <w:rFonts w:asciiTheme="minorEastAsia" w:hAnsiTheme="minorEastAsia" w:hint="eastAsia"/>
          <w:lang w:eastAsia="zh-CN"/>
        </w:rPr>
        <w:t>首页增加Sino</w:t>
      </w:r>
      <w:r w:rsidRPr="003E4300">
        <w:rPr>
          <w:rFonts w:asciiTheme="minorEastAsia" w:hAnsiTheme="minorEastAsia"/>
          <w:lang w:eastAsia="zh-CN"/>
        </w:rPr>
        <w:t>M</w:t>
      </w:r>
      <w:r w:rsidRPr="003E4300">
        <w:rPr>
          <w:rFonts w:asciiTheme="minorEastAsia" w:hAnsiTheme="minorEastAsia" w:hint="eastAsia"/>
          <w:lang w:eastAsia="zh-CN"/>
        </w:rPr>
        <w:t>ed文献查询图标。</w:t>
      </w:r>
    </w:p>
    <w:p w14:paraId="2297DCBB" w14:textId="77777777" w:rsidR="00501812" w:rsidRDefault="00501812" w:rsidP="00501812">
      <w:pPr>
        <w:pStyle w:val="BulletTextHeading1Outline"/>
        <w:numPr>
          <w:ilvl w:val="0"/>
          <w:numId w:val="0"/>
        </w:numPr>
        <w:ind w:left="885"/>
        <w:rPr>
          <w:lang w:eastAsia="zh-CN"/>
        </w:rPr>
      </w:pPr>
      <w:r>
        <w:rPr>
          <w:lang w:eastAsia="zh-CN"/>
        </w:rPr>
        <w:lastRenderedPageBreak/>
        <w:t xml:space="preserve">           </w:t>
      </w:r>
      <w:r w:rsidR="007E167A">
        <w:rPr>
          <w:noProof/>
          <w:lang w:eastAsia="zh-CN"/>
        </w:rPr>
        <w:drawing>
          <wp:inline distT="0" distB="0" distL="0" distR="0" wp14:anchorId="154F0681" wp14:editId="13B93DAF">
            <wp:extent cx="4581525" cy="409134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6779" cy="4096032"/>
                    </a:xfrm>
                    <a:prstGeom prst="rect">
                      <a:avLst/>
                    </a:prstGeom>
                  </pic:spPr>
                </pic:pic>
              </a:graphicData>
            </a:graphic>
          </wp:inline>
        </w:drawing>
      </w:r>
    </w:p>
    <w:p w14:paraId="36FBC315" w14:textId="77777777" w:rsidR="0004073D" w:rsidRDefault="0004073D" w:rsidP="00C51E13">
      <w:pPr>
        <w:pStyle w:val="BulletTextHeading1Outline"/>
        <w:numPr>
          <w:ilvl w:val="0"/>
          <w:numId w:val="33"/>
        </w:numPr>
        <w:rPr>
          <w:lang w:eastAsia="zh-CN"/>
        </w:rPr>
      </w:pPr>
      <w:r w:rsidRPr="0004073D">
        <w:rPr>
          <w:rFonts w:hint="eastAsia"/>
          <w:lang w:eastAsia="zh-CN"/>
        </w:rPr>
        <w:t>用户点击</w:t>
      </w:r>
      <w:r w:rsidRPr="0004073D">
        <w:rPr>
          <w:rFonts w:hint="eastAsia"/>
          <w:lang w:eastAsia="zh-CN"/>
        </w:rPr>
        <w:t>Sino</w:t>
      </w:r>
      <w:r w:rsidRPr="0004073D">
        <w:rPr>
          <w:lang w:eastAsia="zh-CN"/>
        </w:rPr>
        <w:t>M</w:t>
      </w:r>
      <w:r w:rsidRPr="0004073D">
        <w:rPr>
          <w:rFonts w:hint="eastAsia"/>
          <w:lang w:eastAsia="zh-CN"/>
        </w:rPr>
        <w:t>ed</w:t>
      </w:r>
      <w:r w:rsidRPr="0004073D">
        <w:rPr>
          <w:rFonts w:hint="eastAsia"/>
          <w:lang w:eastAsia="zh-CN"/>
        </w:rPr>
        <w:t>文献查询，检测用户是否已登录，若已登录，跳转至查询页面</w:t>
      </w:r>
      <w:r>
        <w:rPr>
          <w:rFonts w:hint="eastAsia"/>
          <w:lang w:eastAsia="zh-CN"/>
        </w:rPr>
        <w:t>；若未登录，</w:t>
      </w:r>
      <w:r w:rsidR="000C4127">
        <w:rPr>
          <w:rFonts w:hint="eastAsia"/>
          <w:lang w:eastAsia="zh-CN"/>
        </w:rPr>
        <w:t>弹出登录窗口</w:t>
      </w:r>
    </w:p>
    <w:p w14:paraId="7377CB9A" w14:textId="77777777" w:rsidR="0004073D" w:rsidRPr="0004073D" w:rsidRDefault="0004073D" w:rsidP="00C51E13">
      <w:pPr>
        <w:pStyle w:val="BulletTextHeading1Outline"/>
        <w:numPr>
          <w:ilvl w:val="0"/>
          <w:numId w:val="0"/>
        </w:numPr>
        <w:ind w:left="1080"/>
        <w:rPr>
          <w:lang w:eastAsia="zh-CN"/>
        </w:rPr>
      </w:pPr>
    </w:p>
    <w:p w14:paraId="55CABE04" w14:textId="77777777" w:rsidR="0004073D" w:rsidRPr="00C2707B" w:rsidRDefault="0004073D" w:rsidP="00501812">
      <w:pPr>
        <w:pStyle w:val="BulletTextHeading1Outline"/>
        <w:numPr>
          <w:ilvl w:val="0"/>
          <w:numId w:val="0"/>
        </w:numPr>
        <w:ind w:left="885"/>
        <w:rPr>
          <w:lang w:eastAsia="zh-CN"/>
        </w:rPr>
      </w:pPr>
    </w:p>
    <w:p w14:paraId="5DE88F05" w14:textId="77777777" w:rsidR="00501812" w:rsidRPr="00C12AA3" w:rsidRDefault="00501812" w:rsidP="00501812">
      <w:pPr>
        <w:pStyle w:val="BulletTextHeading1Outline"/>
        <w:numPr>
          <w:ilvl w:val="0"/>
          <w:numId w:val="21"/>
        </w:numPr>
        <w:tabs>
          <w:tab w:val="left" w:pos="1480"/>
        </w:tabs>
        <w:ind w:left="1305"/>
        <w:rPr>
          <w:rFonts w:asciiTheme="minorEastAsia" w:hAnsiTheme="minorEastAsia"/>
          <w:lang w:eastAsia="zh-CN"/>
        </w:rPr>
      </w:pPr>
      <w:r w:rsidRPr="00C12AA3">
        <w:rPr>
          <w:rFonts w:asciiTheme="minorEastAsia" w:hAnsiTheme="minorEastAsia" w:hint="eastAsia"/>
          <w:lang w:eastAsia="zh-CN"/>
        </w:rPr>
        <w:t>查询Sino</w:t>
      </w:r>
      <w:r w:rsidRPr="00C12AA3">
        <w:rPr>
          <w:rFonts w:asciiTheme="minorEastAsia" w:hAnsiTheme="minorEastAsia"/>
          <w:lang w:eastAsia="zh-CN"/>
        </w:rPr>
        <w:t>M</w:t>
      </w:r>
      <w:r w:rsidRPr="00C12AA3">
        <w:rPr>
          <w:rFonts w:asciiTheme="minorEastAsia" w:hAnsiTheme="minorEastAsia" w:hint="eastAsia"/>
          <w:lang w:eastAsia="zh-CN"/>
        </w:rPr>
        <w:t>ed文献，展示查询结果。</w:t>
      </w:r>
    </w:p>
    <w:p w14:paraId="3DC39E6A" w14:textId="77777777" w:rsidR="00501812" w:rsidRPr="000115BB" w:rsidRDefault="00501812" w:rsidP="00501812">
      <w:pPr>
        <w:pStyle w:val="BulletTextHeading1Outline"/>
        <w:numPr>
          <w:ilvl w:val="0"/>
          <w:numId w:val="0"/>
        </w:numPr>
        <w:ind w:left="1305"/>
        <w:rPr>
          <w:lang w:eastAsia="zh-CN"/>
        </w:rPr>
      </w:pPr>
      <w:r>
        <w:rPr>
          <w:noProof/>
          <w:lang w:eastAsia="zh-CN"/>
        </w:rPr>
        <w:drawing>
          <wp:inline distT="0" distB="0" distL="0" distR="0" wp14:anchorId="44802C9A" wp14:editId="043BFB79">
            <wp:extent cx="5145821" cy="323490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52009" cy="3238796"/>
                    </a:xfrm>
                    <a:prstGeom prst="rect">
                      <a:avLst/>
                    </a:prstGeom>
                  </pic:spPr>
                </pic:pic>
              </a:graphicData>
            </a:graphic>
          </wp:inline>
        </w:drawing>
      </w:r>
    </w:p>
    <w:p w14:paraId="14A11C0E" w14:textId="77777777" w:rsidR="00501812" w:rsidRPr="000115BB" w:rsidRDefault="00501812" w:rsidP="00501812">
      <w:pPr>
        <w:pStyle w:val="BulletTextHeading1Outline"/>
        <w:numPr>
          <w:ilvl w:val="0"/>
          <w:numId w:val="0"/>
        </w:numPr>
        <w:ind w:left="1305"/>
        <w:rPr>
          <w:lang w:eastAsia="zh-CN"/>
        </w:rPr>
      </w:pPr>
    </w:p>
    <w:p w14:paraId="03BE0CDF" w14:textId="77777777" w:rsidR="00501812" w:rsidRDefault="00501812" w:rsidP="00501812">
      <w:pPr>
        <w:pStyle w:val="BulletTextHeading1Outline"/>
        <w:numPr>
          <w:ilvl w:val="0"/>
          <w:numId w:val="0"/>
        </w:numPr>
        <w:ind w:left="1305"/>
        <w:rPr>
          <w:lang w:eastAsia="zh-CN"/>
        </w:rPr>
      </w:pPr>
      <w:r>
        <w:rPr>
          <w:lang w:eastAsia="zh-CN"/>
        </w:rPr>
        <w:lastRenderedPageBreak/>
        <w:t xml:space="preserve">           </w:t>
      </w:r>
      <w:r>
        <w:rPr>
          <w:noProof/>
          <w:lang w:eastAsia="zh-CN"/>
        </w:rPr>
        <w:drawing>
          <wp:inline distT="0" distB="0" distL="0" distR="0" wp14:anchorId="0C2AF72D" wp14:editId="67591EE2">
            <wp:extent cx="4623758" cy="3080448"/>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8477" cy="3083592"/>
                    </a:xfrm>
                    <a:prstGeom prst="rect">
                      <a:avLst/>
                    </a:prstGeom>
                  </pic:spPr>
                </pic:pic>
              </a:graphicData>
            </a:graphic>
          </wp:inline>
        </w:drawing>
      </w:r>
    </w:p>
    <w:p w14:paraId="2D007AF0" w14:textId="77777777" w:rsidR="00501812" w:rsidRPr="004B57DC" w:rsidRDefault="00501812" w:rsidP="00664671">
      <w:pPr>
        <w:pStyle w:val="BulletTextHeading1Outline"/>
        <w:numPr>
          <w:ilvl w:val="0"/>
          <w:numId w:val="24"/>
        </w:numPr>
        <w:tabs>
          <w:tab w:val="left" w:pos="1480"/>
        </w:tabs>
        <w:rPr>
          <w:rFonts w:asciiTheme="minorEastAsia" w:hAnsiTheme="minorEastAsia"/>
          <w:sz w:val="20"/>
          <w:szCs w:val="20"/>
          <w:lang w:eastAsia="zh-CN"/>
        </w:rPr>
      </w:pPr>
      <w:r w:rsidRPr="004B57DC">
        <w:rPr>
          <w:rFonts w:asciiTheme="minorEastAsia" w:hAnsiTheme="minorEastAsia" w:hint="eastAsia"/>
          <w:sz w:val="20"/>
          <w:szCs w:val="20"/>
          <w:lang w:eastAsia="zh-CN"/>
        </w:rPr>
        <w:t>此页面默认显示一行检索条件，用户将第一行检索条件设置完毕，点击行末加号，可出现第二行检索条件，可设置编辑。</w:t>
      </w:r>
    </w:p>
    <w:p w14:paraId="06791E4F" w14:textId="77777777" w:rsidR="00501812" w:rsidRPr="004B57DC" w:rsidRDefault="00501812" w:rsidP="00664671">
      <w:pPr>
        <w:pStyle w:val="BulletTextHeading1Outline"/>
        <w:numPr>
          <w:ilvl w:val="0"/>
          <w:numId w:val="24"/>
        </w:numPr>
        <w:tabs>
          <w:tab w:val="left" w:pos="1480"/>
        </w:tabs>
        <w:rPr>
          <w:rFonts w:asciiTheme="minorEastAsia" w:hAnsiTheme="minorEastAsia"/>
          <w:sz w:val="20"/>
          <w:szCs w:val="20"/>
          <w:lang w:eastAsia="zh-CN"/>
        </w:rPr>
      </w:pPr>
      <w:r w:rsidRPr="004B57DC">
        <w:rPr>
          <w:rFonts w:asciiTheme="minorEastAsia" w:hAnsiTheme="minorEastAsia" w:hint="eastAsia"/>
          <w:sz w:val="20"/>
          <w:szCs w:val="20"/>
          <w:lang w:eastAsia="zh-CN"/>
        </w:rPr>
        <w:t>最多允许出现五行检索条件。</w:t>
      </w:r>
    </w:p>
    <w:p w14:paraId="6F8C7D5C" w14:textId="77777777" w:rsidR="00C51E13" w:rsidRPr="00C51E13" w:rsidRDefault="00501812" w:rsidP="00664671">
      <w:pPr>
        <w:pStyle w:val="BulletTextHeading1Outline"/>
        <w:numPr>
          <w:ilvl w:val="0"/>
          <w:numId w:val="24"/>
        </w:numPr>
        <w:tabs>
          <w:tab w:val="left" w:pos="1480"/>
        </w:tabs>
        <w:rPr>
          <w:sz w:val="22"/>
          <w:szCs w:val="22"/>
          <w:lang w:eastAsia="zh-CN"/>
        </w:rPr>
      </w:pPr>
      <w:r w:rsidRPr="004B57DC">
        <w:rPr>
          <w:rFonts w:asciiTheme="minorEastAsia" w:hAnsiTheme="minorEastAsia" w:hint="eastAsia"/>
          <w:sz w:val="20"/>
          <w:szCs w:val="20"/>
        </w:rPr>
        <w:t>各行条件间关于可为“</w:t>
      </w:r>
      <w:r w:rsidRPr="004B57DC">
        <w:rPr>
          <w:rFonts w:asciiTheme="minorEastAsia" w:hAnsiTheme="minorEastAsia"/>
          <w:sz w:val="20"/>
          <w:szCs w:val="20"/>
        </w:rPr>
        <w:t>AND</w:t>
      </w:r>
      <w:r w:rsidRPr="004B57DC">
        <w:rPr>
          <w:rFonts w:asciiTheme="minorEastAsia" w:hAnsiTheme="minorEastAsia" w:hint="eastAsia"/>
          <w:sz w:val="20"/>
          <w:szCs w:val="20"/>
        </w:rPr>
        <w:t>”或“OR”。</w:t>
      </w:r>
    </w:p>
    <w:p w14:paraId="7BB22941" w14:textId="77777777" w:rsidR="00C51E13" w:rsidRPr="00C51E13" w:rsidRDefault="00C51E13" w:rsidP="00664671">
      <w:pPr>
        <w:pStyle w:val="BulletTextHeading1Outline"/>
        <w:numPr>
          <w:ilvl w:val="0"/>
          <w:numId w:val="24"/>
        </w:numPr>
        <w:tabs>
          <w:tab w:val="left" w:pos="1480"/>
        </w:tabs>
        <w:rPr>
          <w:sz w:val="22"/>
          <w:szCs w:val="22"/>
          <w:lang w:eastAsia="zh-CN"/>
        </w:rPr>
      </w:pPr>
      <w:r>
        <w:rPr>
          <w:rFonts w:asciiTheme="minorEastAsia" w:hAnsiTheme="minorEastAsia" w:hint="eastAsia"/>
          <w:sz w:val="20"/>
          <w:szCs w:val="20"/>
          <w:lang w:eastAsia="zh-CN"/>
        </w:rPr>
        <w:t>点击单条结果文献标题区域，下方可展开文献详情。</w:t>
      </w:r>
    </w:p>
    <w:p w14:paraId="7CE5A61C" w14:textId="77777777" w:rsidR="00501812" w:rsidRPr="000115BB" w:rsidRDefault="00501812" w:rsidP="00BD47FE">
      <w:pPr>
        <w:pStyle w:val="BulletTextHeading1Outline"/>
        <w:numPr>
          <w:ilvl w:val="0"/>
          <w:numId w:val="0"/>
        </w:numPr>
        <w:tabs>
          <w:tab w:val="left" w:pos="1480"/>
        </w:tabs>
        <w:rPr>
          <w:sz w:val="22"/>
          <w:szCs w:val="22"/>
          <w:lang w:eastAsia="zh-CN"/>
        </w:rPr>
      </w:pPr>
      <w:r w:rsidRPr="000115BB">
        <w:rPr>
          <w:sz w:val="22"/>
          <w:szCs w:val="22"/>
          <w:lang w:eastAsia="zh-CN"/>
        </w:rPr>
        <w:tab/>
      </w:r>
    </w:p>
    <w:p w14:paraId="112277FC" w14:textId="77777777" w:rsidR="00501812" w:rsidRPr="000115BB" w:rsidRDefault="00501812" w:rsidP="00501812">
      <w:pPr>
        <w:pStyle w:val="BulletTextHeading1Outline"/>
        <w:numPr>
          <w:ilvl w:val="0"/>
          <w:numId w:val="21"/>
        </w:numPr>
        <w:tabs>
          <w:tab w:val="left" w:pos="1480"/>
        </w:tabs>
        <w:ind w:left="1305"/>
        <w:rPr>
          <w:lang w:eastAsia="zh-CN"/>
        </w:rPr>
      </w:pPr>
      <w:r>
        <w:rPr>
          <w:rFonts w:hint="eastAsia"/>
          <w:lang w:eastAsia="zh-CN"/>
        </w:rPr>
        <w:t>下载文献</w:t>
      </w:r>
    </w:p>
    <w:p w14:paraId="7261C31A" w14:textId="77777777" w:rsidR="00501812" w:rsidRPr="00A62DBF" w:rsidRDefault="00501812" w:rsidP="00501812">
      <w:pPr>
        <w:pStyle w:val="BulletTextHeading1Outline"/>
        <w:numPr>
          <w:ilvl w:val="2"/>
          <w:numId w:val="21"/>
        </w:numPr>
        <w:tabs>
          <w:tab w:val="left" w:pos="1480"/>
          <w:tab w:val="left" w:pos="2560"/>
        </w:tabs>
        <w:rPr>
          <w:rFonts w:asciiTheme="minorEastAsia" w:hAnsiTheme="minorEastAsia"/>
          <w:sz w:val="20"/>
          <w:szCs w:val="20"/>
          <w:lang w:eastAsia="zh-CN"/>
        </w:rPr>
      </w:pPr>
      <w:r w:rsidRPr="00A62DBF">
        <w:rPr>
          <w:rFonts w:asciiTheme="minorEastAsia" w:hAnsiTheme="minorEastAsia" w:hint="eastAsia"/>
          <w:sz w:val="20"/>
          <w:szCs w:val="20"/>
          <w:lang w:eastAsia="zh-CN"/>
        </w:rPr>
        <w:lastRenderedPageBreak/>
        <w:t>若为非“西文生物医学文献数据库”文献库的</w:t>
      </w:r>
      <w:r w:rsidRPr="00A62DBF">
        <w:rPr>
          <w:rFonts w:asciiTheme="minorEastAsia" w:hAnsiTheme="minorEastAsia"/>
          <w:sz w:val="20"/>
          <w:szCs w:val="20"/>
          <w:lang w:eastAsia="zh-CN"/>
        </w:rPr>
        <w:t>SinoMed</w:t>
      </w:r>
      <w:r w:rsidRPr="00A62DBF">
        <w:rPr>
          <w:rFonts w:asciiTheme="minorEastAsia" w:hAnsiTheme="minorEastAsia" w:hint="eastAsia"/>
          <w:sz w:val="20"/>
          <w:szCs w:val="20"/>
          <w:lang w:eastAsia="zh-CN"/>
        </w:rPr>
        <w:t>文献，文献直接推送到邮箱。</w:t>
      </w:r>
    </w:p>
    <w:p w14:paraId="2B86C45E" w14:textId="77777777" w:rsidR="00501812" w:rsidRPr="00A62DBF" w:rsidRDefault="00501812" w:rsidP="00501812">
      <w:pPr>
        <w:pStyle w:val="BulletTextHeading1Outline"/>
        <w:numPr>
          <w:ilvl w:val="2"/>
          <w:numId w:val="21"/>
        </w:numPr>
        <w:tabs>
          <w:tab w:val="left" w:pos="1480"/>
          <w:tab w:val="left" w:pos="2560"/>
        </w:tabs>
        <w:rPr>
          <w:rFonts w:asciiTheme="minorEastAsia" w:hAnsiTheme="minorEastAsia"/>
          <w:sz w:val="20"/>
          <w:szCs w:val="20"/>
          <w:lang w:eastAsia="zh-CN"/>
        </w:rPr>
      </w:pPr>
      <w:r w:rsidRPr="00A62DBF">
        <w:rPr>
          <w:rFonts w:asciiTheme="minorEastAsia" w:hAnsiTheme="minorEastAsia" w:hint="eastAsia"/>
          <w:sz w:val="20"/>
          <w:szCs w:val="20"/>
          <w:lang w:eastAsia="zh-CN"/>
        </w:rPr>
        <w:t>若为“西文生物医学文献数据库”文献库的</w:t>
      </w:r>
      <w:r w:rsidRPr="00A62DBF">
        <w:rPr>
          <w:rFonts w:asciiTheme="minorEastAsia" w:hAnsiTheme="minorEastAsia"/>
          <w:sz w:val="20"/>
          <w:szCs w:val="20"/>
          <w:lang w:eastAsia="zh-CN"/>
        </w:rPr>
        <w:t>SinoMed</w:t>
      </w:r>
      <w:r w:rsidRPr="00A62DBF">
        <w:rPr>
          <w:rFonts w:asciiTheme="minorEastAsia" w:hAnsiTheme="minorEastAsia" w:hint="eastAsia"/>
          <w:sz w:val="20"/>
          <w:szCs w:val="20"/>
          <w:lang w:eastAsia="zh-CN"/>
        </w:rPr>
        <w:t xml:space="preserve">文献，文献无法推送到邮箱，后台将自动提交一个医学咨询（医学咨询标题即为此文献名称），给用户显示相应提示   </w:t>
      </w:r>
    </w:p>
    <w:p w14:paraId="6C2810CE" w14:textId="77777777" w:rsidR="00501812" w:rsidRPr="00527864" w:rsidRDefault="00501812" w:rsidP="00501812">
      <w:pPr>
        <w:pStyle w:val="BulletTextHeading1Outline"/>
        <w:numPr>
          <w:ilvl w:val="0"/>
          <w:numId w:val="0"/>
        </w:numPr>
        <w:ind w:left="780" w:firstLine="480"/>
        <w:rPr>
          <w:rFonts w:asciiTheme="minorEastAsia" w:hAnsiTheme="minorEastAsia"/>
          <w:sz w:val="18"/>
          <w:szCs w:val="18"/>
          <w:lang w:eastAsia="zh-CN"/>
        </w:rPr>
      </w:pPr>
      <w:r w:rsidRPr="00527864">
        <w:rPr>
          <w:rFonts w:asciiTheme="minorEastAsia" w:hAnsiTheme="minorEastAsia" w:hint="eastAsia"/>
          <w:sz w:val="18"/>
          <w:szCs w:val="18"/>
          <w:lang w:eastAsia="zh-CN"/>
        </w:rPr>
        <w:t>*用户提交医学咨询时，接口将先检测医学咨询功能的可用状态，若为可用，将直接提交；若为不可用，将提示用户外文文献无法直接下载，且现暂时无法提交医学咨询，请稍后再试。</w:t>
      </w:r>
    </w:p>
    <w:p w14:paraId="581993B0" w14:textId="77777777" w:rsidR="00501812" w:rsidRPr="00275A09" w:rsidRDefault="00501812" w:rsidP="00501812">
      <w:pPr>
        <w:pStyle w:val="BulletTextHeading1Outline"/>
        <w:numPr>
          <w:ilvl w:val="0"/>
          <w:numId w:val="0"/>
        </w:numPr>
        <w:ind w:left="780" w:firstLine="480"/>
        <w:rPr>
          <w:lang w:eastAsia="zh-CN"/>
        </w:rPr>
      </w:pPr>
    </w:p>
    <w:p w14:paraId="6843B3A8" w14:textId="77777777" w:rsidR="00501812" w:rsidRPr="000115BB" w:rsidRDefault="00501812" w:rsidP="00501812">
      <w:pPr>
        <w:pStyle w:val="BulletTextHeading1Outline"/>
        <w:numPr>
          <w:ilvl w:val="0"/>
          <w:numId w:val="0"/>
        </w:numPr>
        <w:ind w:left="1620"/>
        <w:rPr>
          <w:lang w:eastAsia="zh-CN"/>
        </w:rPr>
      </w:pPr>
    </w:p>
    <w:p w14:paraId="08502361" w14:textId="77777777" w:rsidR="00501812" w:rsidRPr="00A1192C" w:rsidRDefault="00501812" w:rsidP="00501812">
      <w:pPr>
        <w:pStyle w:val="ListParagraph"/>
        <w:numPr>
          <w:ilvl w:val="0"/>
          <w:numId w:val="21"/>
        </w:numPr>
        <w:spacing w:after="240"/>
        <w:ind w:left="1305"/>
        <w:contextualSpacing w:val="0"/>
        <w:rPr>
          <w:lang w:eastAsia="zh-CN"/>
        </w:rPr>
      </w:pPr>
      <w:r w:rsidRPr="00A1192C">
        <w:rPr>
          <w:rFonts w:hint="eastAsia"/>
          <w:lang w:eastAsia="zh-CN"/>
        </w:rPr>
        <w:t>页面包含谷歌分析及百度分析统计（为保证用户体验，可在页面加载结束之后调用）</w:t>
      </w:r>
    </w:p>
    <w:p w14:paraId="0569F092" w14:textId="77777777" w:rsidR="00501812" w:rsidRDefault="00501812" w:rsidP="00501812">
      <w:pPr>
        <w:pStyle w:val="BulletTextHeading1Outline"/>
        <w:numPr>
          <w:ilvl w:val="0"/>
          <w:numId w:val="21"/>
        </w:numPr>
        <w:tabs>
          <w:tab w:val="left" w:pos="1480"/>
        </w:tabs>
        <w:ind w:left="1305"/>
        <w:rPr>
          <w:lang w:eastAsia="zh-CN"/>
        </w:rPr>
      </w:pPr>
      <w:r>
        <w:rPr>
          <w:rFonts w:hint="eastAsia"/>
          <w:lang w:eastAsia="zh-CN"/>
        </w:rPr>
        <w:t>将接口错误发送到指定邮箱</w:t>
      </w:r>
    </w:p>
    <w:p w14:paraId="4C3ECA95" w14:textId="4E15C61E" w:rsidR="00501812" w:rsidRDefault="00501812" w:rsidP="00501812">
      <w:pPr>
        <w:pStyle w:val="BulletTextHeading1Outline"/>
        <w:numPr>
          <w:ilvl w:val="0"/>
          <w:numId w:val="0"/>
        </w:numPr>
        <w:ind w:left="1305"/>
        <w:rPr>
          <w:rFonts w:asciiTheme="minorEastAsia" w:hAnsiTheme="minorEastAsia"/>
          <w:sz w:val="22"/>
          <w:szCs w:val="22"/>
          <w:lang w:eastAsia="zh-CN"/>
        </w:rPr>
      </w:pPr>
      <w:r w:rsidRPr="00324F6A">
        <w:rPr>
          <w:rFonts w:asciiTheme="minorEastAsia" w:hAnsiTheme="minorEastAsia" w:hint="eastAsia"/>
          <w:sz w:val="22"/>
          <w:szCs w:val="22"/>
          <w:lang w:eastAsia="zh-CN"/>
        </w:rPr>
        <w:t xml:space="preserve">  若程序检测到Sino</w:t>
      </w:r>
      <w:r w:rsidRPr="00324F6A">
        <w:rPr>
          <w:rFonts w:asciiTheme="minorEastAsia" w:hAnsiTheme="minorEastAsia"/>
          <w:sz w:val="22"/>
          <w:szCs w:val="22"/>
          <w:lang w:eastAsia="zh-CN"/>
        </w:rPr>
        <w:t>M</w:t>
      </w:r>
      <w:r w:rsidRPr="00324F6A">
        <w:rPr>
          <w:rFonts w:asciiTheme="minorEastAsia" w:hAnsiTheme="minorEastAsia" w:hint="eastAsia"/>
          <w:sz w:val="22"/>
          <w:szCs w:val="22"/>
          <w:lang w:eastAsia="zh-CN"/>
        </w:rPr>
        <w:t>ed接口返回值异常</w:t>
      </w:r>
      <w:r w:rsidR="008E7AED">
        <w:rPr>
          <w:rFonts w:asciiTheme="minorEastAsia" w:hAnsiTheme="minorEastAsia" w:hint="eastAsia"/>
          <w:sz w:val="22"/>
          <w:szCs w:val="22"/>
          <w:lang w:eastAsia="zh-CN"/>
        </w:rPr>
        <w:t>（请求成功时，Sino</w:t>
      </w:r>
      <w:r w:rsidR="008E7AED">
        <w:rPr>
          <w:rFonts w:asciiTheme="minorEastAsia" w:hAnsiTheme="minorEastAsia"/>
          <w:sz w:val="22"/>
          <w:szCs w:val="22"/>
          <w:lang w:eastAsia="zh-CN"/>
        </w:rPr>
        <w:t>M</w:t>
      </w:r>
      <w:r w:rsidR="008E7AED">
        <w:rPr>
          <w:rFonts w:asciiTheme="minorEastAsia" w:hAnsiTheme="minorEastAsia" w:hint="eastAsia"/>
          <w:sz w:val="22"/>
          <w:szCs w:val="22"/>
          <w:lang w:eastAsia="zh-CN"/>
        </w:rPr>
        <w:t>ed返回值为0，</w:t>
      </w:r>
      <w:r w:rsidR="00684D2E">
        <w:rPr>
          <w:rFonts w:asciiTheme="minorEastAsia" w:hAnsiTheme="minorEastAsia" w:hint="eastAsia"/>
          <w:sz w:val="22"/>
          <w:szCs w:val="22"/>
          <w:lang w:eastAsia="zh-CN"/>
        </w:rPr>
        <w:t>常见错误</w:t>
      </w:r>
      <w:r w:rsidR="008821C6">
        <w:rPr>
          <w:rFonts w:asciiTheme="minorEastAsia" w:hAnsiTheme="minorEastAsia" w:hint="eastAsia"/>
          <w:sz w:val="22"/>
          <w:szCs w:val="22"/>
          <w:lang w:eastAsia="zh-CN"/>
        </w:rPr>
        <w:t>为101，301，401</w:t>
      </w:r>
      <w:r w:rsidR="008E7AED">
        <w:rPr>
          <w:rFonts w:asciiTheme="minorEastAsia" w:hAnsiTheme="minorEastAsia" w:hint="eastAsia"/>
          <w:sz w:val="22"/>
          <w:szCs w:val="22"/>
          <w:lang w:eastAsia="zh-CN"/>
        </w:rPr>
        <w:t>）</w:t>
      </w:r>
      <w:r w:rsidRPr="00324F6A">
        <w:rPr>
          <w:rFonts w:asciiTheme="minorEastAsia" w:hAnsiTheme="minorEastAsia" w:hint="eastAsia"/>
          <w:sz w:val="22"/>
          <w:szCs w:val="22"/>
          <w:lang w:eastAsia="zh-CN"/>
        </w:rPr>
        <w:t>，将调用部署在Pfizer</w:t>
      </w:r>
      <w:r w:rsidR="008821C6">
        <w:rPr>
          <w:rFonts w:asciiTheme="minorEastAsia" w:hAnsiTheme="minorEastAsia" w:hint="eastAsia"/>
          <w:sz w:val="22"/>
          <w:szCs w:val="22"/>
          <w:lang w:eastAsia="zh-CN"/>
        </w:rPr>
        <w:t>服务器的接口，将得到的</w:t>
      </w:r>
      <w:r w:rsidRPr="00324F6A">
        <w:rPr>
          <w:rFonts w:asciiTheme="minorEastAsia" w:hAnsiTheme="minorEastAsia" w:hint="eastAsia"/>
          <w:sz w:val="22"/>
          <w:szCs w:val="22"/>
          <w:lang w:eastAsia="zh-CN"/>
        </w:rPr>
        <w:t>异常信息</w:t>
      </w:r>
      <w:r w:rsidR="008821C6">
        <w:rPr>
          <w:rFonts w:asciiTheme="minorEastAsia" w:hAnsiTheme="minorEastAsia" w:hint="eastAsia"/>
          <w:sz w:val="22"/>
          <w:szCs w:val="22"/>
          <w:lang w:eastAsia="zh-CN"/>
        </w:rPr>
        <w:t>以及引起异常的请求</w:t>
      </w:r>
      <w:r w:rsidRPr="00324F6A">
        <w:rPr>
          <w:rFonts w:asciiTheme="minorEastAsia" w:hAnsiTheme="minorEastAsia" w:hint="eastAsia"/>
          <w:sz w:val="22"/>
          <w:szCs w:val="22"/>
          <w:lang w:eastAsia="zh-CN"/>
        </w:rPr>
        <w:t>发送至指定的邮箱</w:t>
      </w:r>
      <w:r w:rsidR="000A17AB">
        <w:rPr>
          <w:rFonts w:asciiTheme="minorEastAsia" w:hAnsiTheme="minorEastAsia" w:hint="eastAsia"/>
          <w:sz w:val="22"/>
          <w:szCs w:val="22"/>
          <w:lang w:eastAsia="zh-CN"/>
        </w:rPr>
        <w:t>并在数据库做记录</w:t>
      </w:r>
      <w:r w:rsidRPr="00324F6A">
        <w:rPr>
          <w:rFonts w:asciiTheme="minorEastAsia" w:hAnsiTheme="minorEastAsia" w:hint="eastAsia"/>
          <w:sz w:val="22"/>
          <w:szCs w:val="22"/>
          <w:lang w:eastAsia="zh-CN"/>
        </w:rPr>
        <w:t>。若较短时间间隔内，多次收到相同的异常信息</w:t>
      </w:r>
      <w:r w:rsidR="000A17AB">
        <w:rPr>
          <w:rFonts w:asciiTheme="minorEastAsia" w:hAnsiTheme="minorEastAsia" w:hint="eastAsia"/>
          <w:sz w:val="22"/>
          <w:szCs w:val="22"/>
          <w:lang w:eastAsia="zh-CN"/>
        </w:rPr>
        <w:t>（检测数据库一小时内的相似错误log）</w:t>
      </w:r>
      <w:r w:rsidRPr="00324F6A">
        <w:rPr>
          <w:rFonts w:asciiTheme="minorEastAsia" w:hAnsiTheme="minorEastAsia" w:hint="eastAsia"/>
          <w:sz w:val="22"/>
          <w:szCs w:val="22"/>
          <w:lang w:eastAsia="zh-CN"/>
        </w:rPr>
        <w:t>，将不再往制定邮箱发送重复的邮件，log会正常记录。具体的发送邮箱邮箱账号密码</w:t>
      </w:r>
      <w:ins w:id="256" w:author="Yueyue Yao" w:date="2017-11-14T16:39:00Z">
        <w:r w:rsidR="00C26E25">
          <w:rPr>
            <w:rFonts w:asciiTheme="minorEastAsia" w:hAnsiTheme="minorEastAsia" w:hint="eastAsia"/>
            <w:sz w:val="22"/>
            <w:szCs w:val="22"/>
            <w:lang w:eastAsia="zh-CN"/>
          </w:rPr>
          <w:t>（加密后）</w:t>
        </w:r>
      </w:ins>
      <w:r w:rsidRPr="00324F6A">
        <w:rPr>
          <w:rFonts w:asciiTheme="minorEastAsia" w:hAnsiTheme="minorEastAsia" w:hint="eastAsia"/>
          <w:sz w:val="22"/>
          <w:szCs w:val="22"/>
          <w:lang w:eastAsia="zh-CN"/>
        </w:rPr>
        <w:t>、收件邮箱，时间间隔和次数限制信息都将在config文件中做设置。</w:t>
      </w:r>
    </w:p>
    <w:p w14:paraId="1FEEA327" w14:textId="77777777" w:rsidR="008A3FC4" w:rsidRPr="000115BB" w:rsidRDefault="008A3FC4" w:rsidP="008A3FC4">
      <w:pPr>
        <w:pStyle w:val="Heading4"/>
        <w:keepLines/>
        <w:spacing w:before="0" w:after="240"/>
        <w:rPr>
          <w:b w:val="0"/>
          <w:lang w:eastAsia="zh-CN"/>
        </w:rPr>
      </w:pPr>
      <w:bookmarkStart w:id="257" w:name="_Toc497989248"/>
      <w:r>
        <w:rPr>
          <w:lang w:eastAsia="zh-CN"/>
        </w:rPr>
        <w:t xml:space="preserve">MI HCP </w:t>
      </w:r>
      <w:r w:rsidR="0045545F">
        <w:rPr>
          <w:lang w:eastAsia="zh-CN"/>
        </w:rPr>
        <w:t xml:space="preserve">UI </w:t>
      </w:r>
      <w:r w:rsidR="0045545F">
        <w:rPr>
          <w:rFonts w:hint="eastAsia"/>
          <w:lang w:eastAsia="zh-CN"/>
        </w:rPr>
        <w:t>更改</w:t>
      </w:r>
      <w:bookmarkEnd w:id="257"/>
    </w:p>
    <w:p w14:paraId="20F5CDA9" w14:textId="77777777" w:rsidR="006B56C5" w:rsidRPr="0033004D" w:rsidRDefault="006B56C5" w:rsidP="006B56C5">
      <w:pPr>
        <w:pStyle w:val="Heading5"/>
        <w:keepNext/>
        <w:keepLines/>
        <w:spacing w:before="200" w:after="240"/>
      </w:pPr>
      <w:bookmarkStart w:id="258" w:name="_Toc497989249"/>
      <w:r w:rsidRPr="0033004D">
        <w:t>Description</w:t>
      </w:r>
      <w:bookmarkEnd w:id="258"/>
      <w:r w:rsidRPr="0033004D">
        <w:t xml:space="preserve"> </w:t>
      </w:r>
    </w:p>
    <w:p w14:paraId="10DF929B" w14:textId="77777777" w:rsidR="006B56C5" w:rsidRPr="00DB1B60" w:rsidRDefault="006B56C5" w:rsidP="006B56C5">
      <w:pPr>
        <w:pStyle w:val="1"/>
        <w:ind w:left="0"/>
        <w:rPr>
          <w:rFonts w:asciiTheme="minorEastAsia" w:hAnsiTheme="minorEastAsia"/>
          <w:lang w:eastAsia="zh-CN"/>
        </w:rPr>
      </w:pPr>
      <w:r w:rsidRPr="00DB1B60">
        <w:rPr>
          <w:rFonts w:asciiTheme="minorEastAsia" w:hAnsiTheme="minorEastAsia" w:hint="eastAsia"/>
          <w:lang w:eastAsia="zh-CN"/>
        </w:rPr>
        <w:t>MI HC</w:t>
      </w:r>
      <w:r w:rsidRPr="00DB1B60">
        <w:rPr>
          <w:rFonts w:asciiTheme="minorEastAsia" w:hAnsiTheme="minorEastAsia"/>
          <w:lang w:eastAsia="zh-CN"/>
        </w:rPr>
        <w:t xml:space="preserve">P </w:t>
      </w:r>
      <w:r w:rsidRPr="00DB1B60">
        <w:rPr>
          <w:rFonts w:asciiTheme="minorEastAsia" w:hAnsiTheme="minorEastAsia" w:hint="eastAsia"/>
          <w:lang w:eastAsia="zh-CN"/>
        </w:rPr>
        <w:t>重新设计更改部分页面UI</w:t>
      </w:r>
    </w:p>
    <w:p w14:paraId="6C07FF5A" w14:textId="77777777" w:rsidR="006B56C5" w:rsidRDefault="006B56C5" w:rsidP="006B56C5">
      <w:pPr>
        <w:pStyle w:val="Heading5"/>
        <w:keepNext/>
        <w:keepLines/>
        <w:spacing w:before="200" w:after="240"/>
      </w:pPr>
      <w:bookmarkStart w:id="259" w:name="_Toc497989250"/>
      <w:r w:rsidRPr="0033004D">
        <w:t xml:space="preserve">Functional </w:t>
      </w:r>
      <w:r w:rsidRPr="0033004D">
        <w:rPr>
          <w:rFonts w:hint="eastAsia"/>
        </w:rPr>
        <w:t>Design</w:t>
      </w:r>
      <w:bookmarkEnd w:id="259"/>
    </w:p>
    <w:p w14:paraId="09DBFEA2" w14:textId="77777777" w:rsidR="006B56C5" w:rsidRDefault="006B56C5" w:rsidP="006B56C5">
      <w:pPr>
        <w:pStyle w:val="BulletTextHeading1Outline"/>
        <w:numPr>
          <w:ilvl w:val="0"/>
          <w:numId w:val="21"/>
        </w:numPr>
        <w:tabs>
          <w:tab w:val="left" w:pos="1480"/>
        </w:tabs>
        <w:rPr>
          <w:lang w:eastAsia="zh-CN"/>
        </w:rPr>
      </w:pPr>
      <w:r w:rsidRPr="00E1586F">
        <w:rPr>
          <w:lang w:eastAsia="zh-CN"/>
        </w:rPr>
        <w:t>Medical inquiry and inquiry history</w:t>
      </w:r>
    </w:p>
    <w:p w14:paraId="57C445B9" w14:textId="77777777" w:rsidR="006B56C5" w:rsidRDefault="006B56C5" w:rsidP="006B56C5">
      <w:pPr>
        <w:pStyle w:val="BulletTextHeading1Outline"/>
        <w:numPr>
          <w:ilvl w:val="0"/>
          <w:numId w:val="0"/>
        </w:numPr>
        <w:ind w:left="780"/>
        <w:rPr>
          <w:lang w:eastAsia="zh-CN"/>
        </w:rPr>
      </w:pPr>
      <w:r>
        <w:rPr>
          <w:lang w:eastAsia="zh-CN"/>
        </w:rPr>
        <w:lastRenderedPageBreak/>
        <w:t xml:space="preserve">             </w:t>
      </w:r>
      <w:r>
        <w:rPr>
          <w:noProof/>
          <w:lang w:eastAsia="zh-CN"/>
        </w:rPr>
        <w:drawing>
          <wp:inline distT="0" distB="0" distL="0" distR="0" wp14:anchorId="6102C461" wp14:editId="423495E1">
            <wp:extent cx="4675517" cy="364269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1508" cy="3647364"/>
                    </a:xfrm>
                    <a:prstGeom prst="rect">
                      <a:avLst/>
                    </a:prstGeom>
                  </pic:spPr>
                </pic:pic>
              </a:graphicData>
            </a:graphic>
          </wp:inline>
        </w:drawing>
      </w:r>
    </w:p>
    <w:p w14:paraId="1FB39EE1" w14:textId="77777777" w:rsidR="006B56C5" w:rsidRDefault="006B56C5" w:rsidP="006B56C5">
      <w:pPr>
        <w:pStyle w:val="BulletTextHeading1Outline"/>
        <w:numPr>
          <w:ilvl w:val="0"/>
          <w:numId w:val="21"/>
        </w:numPr>
        <w:tabs>
          <w:tab w:val="left" w:pos="1480"/>
        </w:tabs>
        <w:rPr>
          <w:lang w:eastAsia="zh-CN"/>
        </w:rPr>
      </w:pPr>
      <w:r w:rsidRPr="00AB28BA">
        <w:rPr>
          <w:rFonts w:hint="eastAsia"/>
          <w:lang w:eastAsia="zh-CN"/>
        </w:rPr>
        <w:t>药品说明书</w:t>
      </w:r>
    </w:p>
    <w:p w14:paraId="48E2DAF4" w14:textId="77777777" w:rsidR="006B56C5" w:rsidRDefault="006B56C5" w:rsidP="006B56C5">
      <w:pPr>
        <w:pStyle w:val="BulletTextHeading1Outline"/>
        <w:numPr>
          <w:ilvl w:val="0"/>
          <w:numId w:val="0"/>
        </w:numPr>
        <w:ind w:left="780"/>
        <w:rPr>
          <w:lang w:eastAsia="zh-CN"/>
        </w:rPr>
      </w:pPr>
      <w:r>
        <w:rPr>
          <w:rFonts w:hint="eastAsia"/>
          <w:lang w:eastAsia="zh-CN"/>
        </w:rPr>
        <w:lastRenderedPageBreak/>
        <w:t xml:space="preserve">   </w:t>
      </w:r>
      <w:r>
        <w:rPr>
          <w:lang w:eastAsia="zh-CN"/>
        </w:rPr>
        <w:t xml:space="preserve">           </w:t>
      </w:r>
      <w:r>
        <w:rPr>
          <w:rFonts w:hint="eastAsia"/>
          <w:lang w:eastAsia="zh-CN"/>
        </w:rPr>
        <w:t xml:space="preserve">  </w:t>
      </w:r>
      <w:r>
        <w:rPr>
          <w:noProof/>
          <w:lang w:eastAsia="zh-CN"/>
        </w:rPr>
        <w:drawing>
          <wp:inline distT="0" distB="0" distL="0" distR="0" wp14:anchorId="7666AE01" wp14:editId="5C2E5153">
            <wp:extent cx="3905250" cy="2957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4088" cy="2963792"/>
                    </a:xfrm>
                    <a:prstGeom prst="rect">
                      <a:avLst/>
                    </a:prstGeom>
                  </pic:spPr>
                </pic:pic>
              </a:graphicData>
            </a:graphic>
          </wp:inline>
        </w:drawing>
      </w:r>
    </w:p>
    <w:p w14:paraId="41F6ABD7" w14:textId="77777777" w:rsidR="006B56C5" w:rsidRDefault="006B56C5" w:rsidP="006B56C5">
      <w:pPr>
        <w:pStyle w:val="BulletTextHeading1Outline"/>
        <w:numPr>
          <w:ilvl w:val="0"/>
          <w:numId w:val="21"/>
        </w:numPr>
        <w:tabs>
          <w:tab w:val="left" w:pos="1480"/>
        </w:tabs>
        <w:rPr>
          <w:lang w:eastAsia="zh-CN"/>
        </w:rPr>
      </w:pPr>
      <w:r w:rsidRPr="00F64FC0">
        <w:rPr>
          <w:rFonts w:hint="eastAsia"/>
          <w:lang w:eastAsia="zh-CN"/>
        </w:rPr>
        <w:t>积分管理</w:t>
      </w:r>
    </w:p>
    <w:p w14:paraId="2F2B31D8" w14:textId="77777777" w:rsidR="006B56C5" w:rsidRDefault="006B56C5" w:rsidP="006B56C5">
      <w:pPr>
        <w:pStyle w:val="BulletTextHeading1Outline"/>
        <w:numPr>
          <w:ilvl w:val="0"/>
          <w:numId w:val="0"/>
        </w:numPr>
        <w:ind w:left="780"/>
        <w:rPr>
          <w:lang w:eastAsia="zh-CN"/>
        </w:rPr>
      </w:pPr>
      <w:r>
        <w:rPr>
          <w:lang w:eastAsia="zh-CN"/>
        </w:rPr>
        <w:lastRenderedPageBreak/>
        <w:t xml:space="preserve">               </w:t>
      </w:r>
      <w:r>
        <w:rPr>
          <w:noProof/>
          <w:lang w:eastAsia="zh-CN"/>
        </w:rPr>
        <w:drawing>
          <wp:inline distT="0" distB="0" distL="0" distR="0" wp14:anchorId="77F2CBD1" wp14:editId="38821BFE">
            <wp:extent cx="3505200" cy="2660573"/>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3817" cy="2667113"/>
                    </a:xfrm>
                    <a:prstGeom prst="rect">
                      <a:avLst/>
                    </a:prstGeom>
                  </pic:spPr>
                </pic:pic>
              </a:graphicData>
            </a:graphic>
          </wp:inline>
        </w:drawing>
      </w:r>
    </w:p>
    <w:p w14:paraId="27240409" w14:textId="77777777" w:rsidR="006B56C5" w:rsidRPr="00393D37" w:rsidRDefault="006B56C5" w:rsidP="006B56C5">
      <w:pPr>
        <w:pStyle w:val="BulletTextHeading1Outline"/>
        <w:tabs>
          <w:tab w:val="clear" w:pos="1080"/>
          <w:tab w:val="left" w:pos="1480"/>
        </w:tabs>
        <w:ind w:left="1480"/>
        <w:rPr>
          <w:sz w:val="20"/>
          <w:szCs w:val="20"/>
          <w:lang w:eastAsia="zh-CN"/>
        </w:rPr>
      </w:pPr>
      <w:r w:rsidRPr="00393D37">
        <w:rPr>
          <w:rFonts w:hint="eastAsia"/>
          <w:sz w:val="20"/>
          <w:szCs w:val="20"/>
          <w:lang w:eastAsia="zh-CN"/>
        </w:rPr>
        <w:t>页面中间“积分进度条”区域可接受维持系统现状，不做改动</w:t>
      </w:r>
    </w:p>
    <w:p w14:paraId="2BBB9B92" w14:textId="77777777" w:rsidR="006B56C5" w:rsidRDefault="006B56C5" w:rsidP="006B56C5">
      <w:pPr>
        <w:pStyle w:val="BulletTextHeading1Outline"/>
        <w:numPr>
          <w:ilvl w:val="0"/>
          <w:numId w:val="21"/>
        </w:numPr>
        <w:tabs>
          <w:tab w:val="left" w:pos="1480"/>
        </w:tabs>
        <w:rPr>
          <w:lang w:eastAsia="zh-CN"/>
        </w:rPr>
      </w:pPr>
      <w:r w:rsidRPr="00BE2E0C">
        <w:rPr>
          <w:rFonts w:hint="eastAsia"/>
          <w:lang w:eastAsia="zh-CN"/>
        </w:rPr>
        <w:t>个人信息</w:t>
      </w:r>
    </w:p>
    <w:p w14:paraId="574C02C2" w14:textId="77777777" w:rsidR="006B56C5" w:rsidRDefault="006B56C5" w:rsidP="006B56C5">
      <w:pPr>
        <w:pStyle w:val="BulletTextHeading1Outline"/>
        <w:numPr>
          <w:ilvl w:val="0"/>
          <w:numId w:val="0"/>
        </w:numPr>
        <w:ind w:left="780"/>
        <w:rPr>
          <w:lang w:eastAsia="zh-CN"/>
        </w:rPr>
      </w:pPr>
      <w:r>
        <w:rPr>
          <w:rFonts w:hint="eastAsia"/>
          <w:lang w:eastAsia="zh-CN"/>
        </w:rPr>
        <w:lastRenderedPageBreak/>
        <w:t xml:space="preserve">            </w:t>
      </w:r>
      <w:r>
        <w:rPr>
          <w:noProof/>
          <w:lang w:eastAsia="zh-CN"/>
        </w:rPr>
        <w:drawing>
          <wp:inline distT="0" distB="0" distL="0" distR="0" wp14:anchorId="7278BDE8" wp14:editId="1D1A56EF">
            <wp:extent cx="5019675" cy="36638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2025" cy="3665535"/>
                    </a:xfrm>
                    <a:prstGeom prst="rect">
                      <a:avLst/>
                    </a:prstGeom>
                  </pic:spPr>
                </pic:pic>
              </a:graphicData>
            </a:graphic>
          </wp:inline>
        </w:drawing>
      </w:r>
    </w:p>
    <w:p w14:paraId="1A12BAB3" w14:textId="77777777" w:rsidR="006B56C5" w:rsidRPr="00393D37" w:rsidRDefault="006B56C5" w:rsidP="006B56C5">
      <w:pPr>
        <w:pStyle w:val="BulletTextHeading1Outline"/>
        <w:numPr>
          <w:ilvl w:val="0"/>
          <w:numId w:val="21"/>
        </w:numPr>
        <w:tabs>
          <w:tab w:val="left" w:pos="1480"/>
        </w:tabs>
        <w:rPr>
          <w:lang w:eastAsia="zh-CN"/>
        </w:rPr>
      </w:pPr>
      <w:r w:rsidRPr="00393D37">
        <w:rPr>
          <w:rFonts w:hint="eastAsia"/>
          <w:lang w:eastAsia="zh-CN"/>
        </w:rPr>
        <w:t>注册</w:t>
      </w:r>
    </w:p>
    <w:p w14:paraId="5B911FEB" w14:textId="77777777" w:rsidR="006B56C5" w:rsidRDefault="006B56C5" w:rsidP="006B56C5">
      <w:pPr>
        <w:pStyle w:val="BulletTextHeading1Outline"/>
        <w:numPr>
          <w:ilvl w:val="0"/>
          <w:numId w:val="0"/>
        </w:numPr>
        <w:ind w:left="780"/>
        <w:rPr>
          <w:lang w:eastAsia="zh-CN"/>
        </w:rPr>
      </w:pPr>
      <w:r>
        <w:rPr>
          <w:lang w:eastAsia="zh-CN"/>
        </w:rPr>
        <w:lastRenderedPageBreak/>
        <w:t xml:space="preserve">             </w:t>
      </w:r>
      <w:r>
        <w:rPr>
          <w:noProof/>
          <w:lang w:eastAsia="zh-CN"/>
        </w:rPr>
        <w:drawing>
          <wp:inline distT="0" distB="0" distL="0" distR="0" wp14:anchorId="1685C6CC" wp14:editId="25284DE3">
            <wp:extent cx="4676775" cy="35832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81878" cy="3587195"/>
                    </a:xfrm>
                    <a:prstGeom prst="rect">
                      <a:avLst/>
                    </a:prstGeom>
                  </pic:spPr>
                </pic:pic>
              </a:graphicData>
            </a:graphic>
          </wp:inline>
        </w:drawing>
      </w:r>
    </w:p>
    <w:p w14:paraId="698271BB" w14:textId="77777777" w:rsidR="006B56C5" w:rsidRPr="00DA4DEF" w:rsidRDefault="006B56C5" w:rsidP="006B56C5">
      <w:pPr>
        <w:pStyle w:val="BulletTextHeading1Outline"/>
        <w:numPr>
          <w:ilvl w:val="0"/>
          <w:numId w:val="21"/>
        </w:numPr>
        <w:tabs>
          <w:tab w:val="left" w:pos="1480"/>
        </w:tabs>
        <w:rPr>
          <w:lang w:eastAsia="zh-CN"/>
        </w:rPr>
      </w:pPr>
      <w:r w:rsidRPr="00DA4DEF">
        <w:rPr>
          <w:rFonts w:hint="eastAsia"/>
          <w:lang w:eastAsia="zh-CN"/>
        </w:rPr>
        <w:t>维普和万方的文献检索页</w:t>
      </w:r>
    </w:p>
    <w:p w14:paraId="4C51FA56" w14:textId="77777777" w:rsidR="006B56C5" w:rsidRDefault="006B56C5" w:rsidP="006B56C5">
      <w:pPr>
        <w:pStyle w:val="BulletTextHeading1Outline"/>
        <w:numPr>
          <w:ilvl w:val="0"/>
          <w:numId w:val="0"/>
        </w:numPr>
        <w:rPr>
          <w:lang w:eastAsia="zh-CN"/>
        </w:rPr>
      </w:pPr>
      <w:r>
        <w:rPr>
          <w:noProof/>
          <w:lang w:eastAsia="zh-CN"/>
        </w:rPr>
        <w:lastRenderedPageBreak/>
        <w:t xml:space="preserve">                       </w:t>
      </w:r>
      <w:r>
        <w:rPr>
          <w:noProof/>
          <w:lang w:eastAsia="zh-CN"/>
        </w:rPr>
        <w:drawing>
          <wp:inline distT="0" distB="0" distL="0" distR="0" wp14:anchorId="1640C5C6" wp14:editId="4DEFFB45">
            <wp:extent cx="4019550" cy="2984431"/>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24137" cy="2987837"/>
                    </a:xfrm>
                    <a:prstGeom prst="rect">
                      <a:avLst/>
                    </a:prstGeom>
                  </pic:spPr>
                </pic:pic>
              </a:graphicData>
            </a:graphic>
          </wp:inline>
        </w:drawing>
      </w:r>
    </w:p>
    <w:p w14:paraId="7FFD8231" w14:textId="77777777" w:rsidR="006B56C5" w:rsidRDefault="006B56C5" w:rsidP="006B56C5">
      <w:pPr>
        <w:pStyle w:val="BulletTextHeading1Outline"/>
        <w:numPr>
          <w:ilvl w:val="0"/>
          <w:numId w:val="0"/>
        </w:numPr>
        <w:rPr>
          <w:lang w:eastAsia="zh-CN"/>
        </w:rPr>
      </w:pPr>
    </w:p>
    <w:p w14:paraId="3B78808C" w14:textId="77777777" w:rsidR="006B56C5" w:rsidRDefault="006B56C5" w:rsidP="006B56C5">
      <w:pPr>
        <w:pStyle w:val="BulletTextHeading1Outline"/>
        <w:numPr>
          <w:ilvl w:val="0"/>
          <w:numId w:val="0"/>
        </w:numPr>
        <w:rPr>
          <w:lang w:eastAsia="zh-CN"/>
        </w:rPr>
      </w:pPr>
      <w:r>
        <w:rPr>
          <w:lang w:eastAsia="zh-CN"/>
        </w:rPr>
        <w:lastRenderedPageBreak/>
        <w:t xml:space="preserve">                 </w:t>
      </w:r>
      <w:r>
        <w:rPr>
          <w:noProof/>
          <w:lang w:eastAsia="zh-CN"/>
        </w:rPr>
        <w:drawing>
          <wp:inline distT="0" distB="0" distL="0" distR="0" wp14:anchorId="0A8764B4" wp14:editId="072F10AE">
            <wp:extent cx="5619750" cy="315435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5904" cy="3157809"/>
                    </a:xfrm>
                    <a:prstGeom prst="rect">
                      <a:avLst/>
                    </a:prstGeom>
                  </pic:spPr>
                </pic:pic>
              </a:graphicData>
            </a:graphic>
          </wp:inline>
        </w:drawing>
      </w:r>
    </w:p>
    <w:p w14:paraId="18E84052" w14:textId="77777777" w:rsidR="006B56C5" w:rsidRPr="00C30FB5" w:rsidRDefault="006B56C5" w:rsidP="00664671">
      <w:pPr>
        <w:pStyle w:val="BulletTextHeading1Outline"/>
        <w:numPr>
          <w:ilvl w:val="0"/>
          <w:numId w:val="25"/>
        </w:numPr>
        <w:tabs>
          <w:tab w:val="left" w:pos="1480"/>
        </w:tabs>
        <w:rPr>
          <w:rFonts w:asciiTheme="minorEastAsia" w:hAnsiTheme="minorEastAsia"/>
          <w:sz w:val="20"/>
          <w:szCs w:val="20"/>
          <w:lang w:eastAsia="zh-CN"/>
        </w:rPr>
      </w:pPr>
      <w:r w:rsidRPr="00C30FB5">
        <w:rPr>
          <w:rFonts w:asciiTheme="minorEastAsia" w:hAnsiTheme="minorEastAsia" w:hint="eastAsia"/>
          <w:sz w:val="20"/>
          <w:szCs w:val="20"/>
          <w:lang w:eastAsia="zh-CN"/>
        </w:rPr>
        <w:t>此页面默认显示一行检索条件，用户将第一行检索条件设置完毕，点击行末加号，可出现第二行检索条件，可设置编辑。</w:t>
      </w:r>
    </w:p>
    <w:p w14:paraId="20F84BE1" w14:textId="77777777" w:rsidR="006B56C5" w:rsidRPr="00C30FB5" w:rsidRDefault="006B56C5" w:rsidP="00664671">
      <w:pPr>
        <w:pStyle w:val="BulletTextHeading1Outline"/>
        <w:numPr>
          <w:ilvl w:val="0"/>
          <w:numId w:val="25"/>
        </w:numPr>
        <w:tabs>
          <w:tab w:val="left" w:pos="1480"/>
        </w:tabs>
        <w:rPr>
          <w:rFonts w:asciiTheme="minorEastAsia" w:hAnsiTheme="minorEastAsia"/>
          <w:sz w:val="20"/>
          <w:szCs w:val="20"/>
          <w:lang w:eastAsia="zh-CN"/>
        </w:rPr>
      </w:pPr>
      <w:r w:rsidRPr="00C30FB5">
        <w:rPr>
          <w:rFonts w:asciiTheme="minorEastAsia" w:hAnsiTheme="minorEastAsia" w:hint="eastAsia"/>
          <w:sz w:val="20"/>
          <w:szCs w:val="20"/>
          <w:lang w:eastAsia="zh-CN"/>
        </w:rPr>
        <w:t>最多允许出现五行检索条件。</w:t>
      </w:r>
    </w:p>
    <w:p w14:paraId="7083B227" w14:textId="77777777" w:rsidR="006B56C5" w:rsidRPr="00C30FB5" w:rsidRDefault="006B56C5" w:rsidP="00664671">
      <w:pPr>
        <w:pStyle w:val="BulletTextHeading1Outline"/>
        <w:numPr>
          <w:ilvl w:val="0"/>
          <w:numId w:val="25"/>
        </w:numPr>
        <w:tabs>
          <w:tab w:val="left" w:pos="1480"/>
        </w:tabs>
        <w:rPr>
          <w:rFonts w:asciiTheme="minorEastAsia" w:hAnsiTheme="minorEastAsia"/>
          <w:sz w:val="20"/>
          <w:szCs w:val="20"/>
        </w:rPr>
      </w:pPr>
      <w:r w:rsidRPr="00C30FB5">
        <w:rPr>
          <w:rFonts w:asciiTheme="minorEastAsia" w:hAnsiTheme="minorEastAsia" w:hint="eastAsia"/>
          <w:sz w:val="20"/>
          <w:szCs w:val="20"/>
        </w:rPr>
        <w:t>各行条件间关于可为“</w:t>
      </w:r>
      <w:r w:rsidRPr="00C30FB5">
        <w:rPr>
          <w:rFonts w:asciiTheme="minorEastAsia" w:hAnsiTheme="minorEastAsia"/>
          <w:sz w:val="20"/>
          <w:szCs w:val="20"/>
        </w:rPr>
        <w:t>AND</w:t>
      </w:r>
      <w:r w:rsidRPr="00C30FB5">
        <w:rPr>
          <w:rFonts w:asciiTheme="minorEastAsia" w:hAnsiTheme="minorEastAsia" w:hint="eastAsia"/>
          <w:sz w:val="20"/>
          <w:szCs w:val="20"/>
        </w:rPr>
        <w:t>”或“OR”。</w:t>
      </w:r>
    </w:p>
    <w:p w14:paraId="075683F3" w14:textId="77777777" w:rsidR="006B56C5" w:rsidRDefault="006B56C5" w:rsidP="006B56C5">
      <w:pPr>
        <w:pStyle w:val="BulletTextHeading1Outline"/>
        <w:numPr>
          <w:ilvl w:val="0"/>
          <w:numId w:val="21"/>
        </w:numPr>
        <w:tabs>
          <w:tab w:val="left" w:pos="1480"/>
        </w:tabs>
        <w:rPr>
          <w:lang w:eastAsia="zh-CN"/>
        </w:rPr>
      </w:pPr>
      <w:r w:rsidRPr="00FA0CB1">
        <w:rPr>
          <w:rFonts w:hint="eastAsia"/>
          <w:lang w:eastAsia="zh-CN"/>
        </w:rPr>
        <w:t>首页公告</w:t>
      </w:r>
    </w:p>
    <w:p w14:paraId="1D10A578" w14:textId="77777777" w:rsidR="006B56C5" w:rsidRDefault="006B56C5" w:rsidP="006B56C5">
      <w:pPr>
        <w:pStyle w:val="BulletTextHeading1Outline"/>
        <w:numPr>
          <w:ilvl w:val="0"/>
          <w:numId w:val="0"/>
        </w:numPr>
        <w:ind w:left="360" w:hanging="360"/>
        <w:rPr>
          <w:lang w:eastAsia="zh-CN"/>
        </w:rPr>
      </w:pPr>
      <w:r>
        <w:rPr>
          <w:rFonts w:hint="eastAsia"/>
          <w:lang w:eastAsia="zh-CN"/>
        </w:rPr>
        <w:lastRenderedPageBreak/>
        <w:t xml:space="preserve">                </w:t>
      </w:r>
      <w:r>
        <w:rPr>
          <w:noProof/>
          <w:lang w:eastAsia="zh-CN"/>
        </w:rPr>
        <w:drawing>
          <wp:inline distT="0" distB="0" distL="0" distR="0" wp14:anchorId="339F9B09" wp14:editId="0D0B681D">
            <wp:extent cx="5295900" cy="257759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98964" cy="2579085"/>
                    </a:xfrm>
                    <a:prstGeom prst="rect">
                      <a:avLst/>
                    </a:prstGeom>
                  </pic:spPr>
                </pic:pic>
              </a:graphicData>
            </a:graphic>
          </wp:inline>
        </w:drawing>
      </w:r>
    </w:p>
    <w:p w14:paraId="22A8BC2B" w14:textId="77777777" w:rsidR="008A3FC4" w:rsidRDefault="008A3FC4" w:rsidP="00501812">
      <w:pPr>
        <w:pStyle w:val="BulletTextHeading1Outline"/>
        <w:numPr>
          <w:ilvl w:val="0"/>
          <w:numId w:val="0"/>
        </w:numPr>
        <w:ind w:left="1305"/>
        <w:rPr>
          <w:lang w:eastAsia="zh-CN"/>
        </w:rPr>
      </w:pPr>
    </w:p>
    <w:p w14:paraId="3E4793B7" w14:textId="77777777" w:rsidR="009714A3" w:rsidRDefault="00B22BBC" w:rsidP="009714A3">
      <w:pPr>
        <w:pStyle w:val="Heading2"/>
        <w:ind w:left="567"/>
        <w:rPr>
          <w:rFonts w:hint="eastAsia"/>
          <w:lang w:eastAsia="zh-CN"/>
        </w:rPr>
      </w:pPr>
      <w:bookmarkStart w:id="260" w:name="_Toc497989251"/>
      <w:r w:rsidRPr="004A7CC5">
        <w:rPr>
          <w:lang w:eastAsia="zh-CN"/>
        </w:rPr>
        <w:t>Y</w:t>
      </w:r>
      <w:r w:rsidRPr="004A7CC5">
        <w:rPr>
          <w:rFonts w:hint="eastAsia"/>
          <w:lang w:eastAsia="zh-CN"/>
        </w:rPr>
        <w:t>iGu</w:t>
      </w:r>
      <w:r w:rsidRPr="00F81AEF">
        <w:rPr>
          <w:lang w:eastAsia="zh-CN"/>
        </w:rPr>
        <w:t xml:space="preserve"> APP</w:t>
      </w:r>
      <w:bookmarkEnd w:id="260"/>
    </w:p>
    <w:p w14:paraId="5AFAA201" w14:textId="77777777" w:rsidR="000E7FD0" w:rsidRPr="00D335EE" w:rsidRDefault="00AE4A2E" w:rsidP="000E7FD0">
      <w:pPr>
        <w:pStyle w:val="Heading4"/>
        <w:keepLines/>
        <w:spacing w:before="0" w:after="240"/>
        <w:rPr>
          <w:b w:val="0"/>
          <w:lang w:eastAsia="zh-CN"/>
        </w:rPr>
      </w:pPr>
      <w:bookmarkStart w:id="261" w:name="_Toc497989252"/>
      <w:r>
        <w:rPr>
          <w:lang w:eastAsia="zh-CN"/>
        </w:rPr>
        <w:t>Y</w:t>
      </w:r>
      <w:r>
        <w:rPr>
          <w:rFonts w:hint="eastAsia"/>
          <w:lang w:eastAsia="zh-CN"/>
        </w:rPr>
        <w:t>i</w:t>
      </w:r>
      <w:r>
        <w:rPr>
          <w:lang w:eastAsia="zh-CN"/>
        </w:rPr>
        <w:t>G</w:t>
      </w:r>
      <w:r>
        <w:rPr>
          <w:rFonts w:hint="eastAsia"/>
          <w:lang w:eastAsia="zh-CN"/>
        </w:rPr>
        <w:t>u</w:t>
      </w:r>
      <w:r>
        <w:rPr>
          <w:lang w:eastAsia="zh-CN"/>
        </w:rPr>
        <w:t xml:space="preserve"> APP</w:t>
      </w:r>
      <w:r w:rsidR="000E7FD0">
        <w:rPr>
          <w:lang w:eastAsia="zh-CN"/>
        </w:rPr>
        <w:t xml:space="preserve"> </w:t>
      </w:r>
      <w:r w:rsidR="000E7FD0">
        <w:rPr>
          <w:rFonts w:hint="eastAsia"/>
          <w:lang w:eastAsia="zh-CN"/>
        </w:rPr>
        <w:t>新增搜索</w:t>
      </w:r>
      <w:r w:rsidR="000E7FD0" w:rsidRPr="00484AD5">
        <w:rPr>
          <w:rFonts w:hint="eastAsia"/>
          <w:lang w:eastAsia="zh-CN"/>
        </w:rPr>
        <w:t>、下载</w:t>
      </w:r>
      <w:r w:rsidR="000E7FD0" w:rsidRPr="00484AD5">
        <w:rPr>
          <w:rFonts w:hint="eastAsia"/>
          <w:lang w:eastAsia="zh-CN"/>
        </w:rPr>
        <w:t>SinoMed</w:t>
      </w:r>
      <w:r w:rsidR="000E7FD0" w:rsidRPr="00484AD5">
        <w:rPr>
          <w:rFonts w:hint="eastAsia"/>
          <w:lang w:eastAsia="zh-CN"/>
        </w:rPr>
        <w:t>文献的功</w:t>
      </w:r>
      <w:r w:rsidR="0009564B">
        <w:rPr>
          <w:rFonts w:hint="eastAsia"/>
          <w:lang w:eastAsia="zh-CN"/>
        </w:rPr>
        <w:t>能</w:t>
      </w:r>
      <w:bookmarkEnd w:id="261"/>
    </w:p>
    <w:p w14:paraId="5C25E7FD" w14:textId="77777777" w:rsidR="00446821" w:rsidRPr="008A1CA3" w:rsidRDefault="00446821" w:rsidP="00446821">
      <w:pPr>
        <w:pStyle w:val="Heading5"/>
        <w:keepNext/>
        <w:keepLines/>
        <w:spacing w:before="200" w:after="240"/>
      </w:pPr>
      <w:bookmarkStart w:id="262" w:name="_Toc497989253"/>
      <w:r w:rsidRPr="008A1CA3">
        <w:t>Description</w:t>
      </w:r>
      <w:bookmarkEnd w:id="262"/>
      <w:r w:rsidRPr="008A1CA3">
        <w:t xml:space="preserve"> </w:t>
      </w:r>
    </w:p>
    <w:p w14:paraId="3541B6C4" w14:textId="77777777" w:rsidR="00446821" w:rsidRPr="008D300F" w:rsidRDefault="00446821" w:rsidP="00446821">
      <w:pPr>
        <w:ind w:left="720"/>
        <w:rPr>
          <w:rFonts w:asciiTheme="minorEastAsia" w:hAnsiTheme="minorEastAsia"/>
          <w:lang w:eastAsia="zh-CN"/>
        </w:rPr>
      </w:pPr>
      <w:r>
        <w:rPr>
          <w:rFonts w:hint="eastAsia"/>
          <w:lang w:eastAsia="zh-CN"/>
        </w:rPr>
        <w:t xml:space="preserve"> </w:t>
      </w:r>
      <w:r w:rsidRPr="008D300F">
        <w:rPr>
          <w:rFonts w:asciiTheme="minorEastAsia" w:hAnsiTheme="minorEastAsia" w:hint="eastAsia"/>
          <w:lang w:eastAsia="zh-CN"/>
        </w:rPr>
        <w:t>为YiGu</w:t>
      </w:r>
      <w:r w:rsidRPr="008D300F">
        <w:rPr>
          <w:rFonts w:asciiTheme="minorEastAsia" w:hAnsiTheme="minorEastAsia"/>
          <w:lang w:eastAsia="zh-CN"/>
        </w:rPr>
        <w:t xml:space="preserve"> APP</w:t>
      </w:r>
      <w:r w:rsidRPr="008D300F">
        <w:rPr>
          <w:rFonts w:asciiTheme="minorEastAsia" w:hAnsiTheme="minorEastAsia" w:hint="eastAsia"/>
          <w:lang w:eastAsia="zh-CN"/>
        </w:rPr>
        <w:t>新增搜索Sino</w:t>
      </w:r>
      <w:r w:rsidRPr="008D300F">
        <w:rPr>
          <w:rFonts w:asciiTheme="minorEastAsia" w:hAnsiTheme="minorEastAsia"/>
          <w:lang w:eastAsia="zh-CN"/>
        </w:rPr>
        <w:t>M</w:t>
      </w:r>
      <w:r w:rsidRPr="008D300F">
        <w:rPr>
          <w:rFonts w:asciiTheme="minorEastAsia" w:hAnsiTheme="minorEastAsia" w:hint="eastAsia"/>
          <w:lang w:eastAsia="zh-CN"/>
        </w:rPr>
        <w:t>ed文献，展示搜索结果，查看单条搜索结果详情，下载Sino</w:t>
      </w:r>
      <w:r w:rsidRPr="008D300F">
        <w:rPr>
          <w:rFonts w:asciiTheme="minorEastAsia" w:hAnsiTheme="minorEastAsia"/>
          <w:lang w:eastAsia="zh-CN"/>
        </w:rPr>
        <w:t>M</w:t>
      </w:r>
      <w:r w:rsidRPr="008D300F">
        <w:rPr>
          <w:rFonts w:asciiTheme="minorEastAsia" w:hAnsiTheme="minorEastAsia" w:hint="eastAsia"/>
          <w:lang w:eastAsia="zh-CN"/>
        </w:rPr>
        <w:t>ed文献的功能。</w:t>
      </w:r>
    </w:p>
    <w:p w14:paraId="350D5F96" w14:textId="77777777" w:rsidR="00446821" w:rsidRDefault="00446821" w:rsidP="00446821">
      <w:pPr>
        <w:pStyle w:val="Heading5"/>
        <w:keepNext/>
        <w:keepLines/>
        <w:spacing w:before="200" w:after="240"/>
      </w:pPr>
      <w:bookmarkStart w:id="263" w:name="_Toc497989254"/>
      <w:r w:rsidRPr="0033004D">
        <w:t xml:space="preserve">Functional </w:t>
      </w:r>
      <w:r w:rsidRPr="0033004D">
        <w:rPr>
          <w:rFonts w:hint="eastAsia"/>
        </w:rPr>
        <w:t>Design</w:t>
      </w:r>
      <w:bookmarkEnd w:id="263"/>
    </w:p>
    <w:p w14:paraId="5D18C3EC" w14:textId="77777777" w:rsidR="00446821" w:rsidRPr="008D300F" w:rsidRDefault="00446821" w:rsidP="00446821">
      <w:pPr>
        <w:pStyle w:val="BulletTextHeading1Outline"/>
        <w:numPr>
          <w:ilvl w:val="0"/>
          <w:numId w:val="21"/>
        </w:numPr>
        <w:tabs>
          <w:tab w:val="left" w:pos="1480"/>
        </w:tabs>
        <w:ind w:left="1305"/>
        <w:rPr>
          <w:rFonts w:asciiTheme="minorEastAsia" w:hAnsiTheme="minorEastAsia"/>
          <w:lang w:eastAsia="zh-CN"/>
        </w:rPr>
      </w:pPr>
      <w:r w:rsidRPr="008D300F">
        <w:rPr>
          <w:rFonts w:asciiTheme="minorEastAsia" w:hAnsiTheme="minorEastAsia" w:hint="eastAsia"/>
          <w:lang w:eastAsia="zh-CN"/>
        </w:rPr>
        <w:t>主页增加Sino</w:t>
      </w:r>
      <w:r w:rsidRPr="008D300F">
        <w:rPr>
          <w:rFonts w:asciiTheme="minorEastAsia" w:hAnsiTheme="minorEastAsia"/>
          <w:lang w:eastAsia="zh-CN"/>
        </w:rPr>
        <w:t>M</w:t>
      </w:r>
      <w:r w:rsidRPr="008D300F">
        <w:rPr>
          <w:rFonts w:asciiTheme="minorEastAsia" w:hAnsiTheme="minorEastAsia" w:hint="eastAsia"/>
          <w:lang w:eastAsia="zh-CN"/>
        </w:rPr>
        <w:t>ed图标</w:t>
      </w:r>
    </w:p>
    <w:p w14:paraId="1A212B0C" w14:textId="77777777" w:rsidR="00446821" w:rsidRPr="008D300F" w:rsidRDefault="00446821" w:rsidP="00446821">
      <w:pPr>
        <w:ind w:left="1305"/>
        <w:rPr>
          <w:rFonts w:asciiTheme="minorEastAsia" w:hAnsiTheme="minorEastAsia"/>
          <w:lang w:eastAsia="zh-CN"/>
        </w:rPr>
      </w:pPr>
      <w:r w:rsidRPr="008D300F">
        <w:rPr>
          <w:rFonts w:asciiTheme="minorEastAsia" w:hAnsiTheme="minorEastAsia" w:hint="eastAsia"/>
          <w:lang w:eastAsia="zh-CN"/>
        </w:rPr>
        <w:lastRenderedPageBreak/>
        <w:t>移除主页中医学导航图标，并新增Sino</w:t>
      </w:r>
      <w:r w:rsidRPr="008D300F">
        <w:rPr>
          <w:rFonts w:asciiTheme="minorEastAsia" w:hAnsiTheme="minorEastAsia"/>
          <w:lang w:eastAsia="zh-CN"/>
        </w:rPr>
        <w:t>M</w:t>
      </w:r>
      <w:r w:rsidRPr="008D300F">
        <w:rPr>
          <w:rFonts w:asciiTheme="minorEastAsia" w:hAnsiTheme="minorEastAsia" w:hint="eastAsia"/>
          <w:lang w:eastAsia="zh-CN"/>
        </w:rPr>
        <w:t>ed图标</w:t>
      </w:r>
    </w:p>
    <w:p w14:paraId="057D3DEF" w14:textId="77777777" w:rsidR="00446821" w:rsidRPr="004546FD" w:rsidRDefault="00446821" w:rsidP="00446821">
      <w:pPr>
        <w:ind w:left="1305"/>
        <w:rPr>
          <w:lang w:eastAsia="zh-CN"/>
        </w:rPr>
      </w:pPr>
      <w:r>
        <w:rPr>
          <w:lang w:eastAsia="zh-CN"/>
        </w:rPr>
        <w:tab/>
      </w:r>
      <w:r>
        <w:rPr>
          <w:lang w:eastAsia="zh-CN"/>
        </w:rPr>
        <w:tab/>
      </w:r>
      <w:r>
        <w:rPr>
          <w:lang w:eastAsia="zh-CN"/>
        </w:rPr>
        <w:tab/>
      </w:r>
      <w:r>
        <w:rPr>
          <w:lang w:eastAsia="zh-CN"/>
        </w:rPr>
        <w:tab/>
      </w:r>
      <w:r>
        <w:rPr>
          <w:lang w:eastAsia="zh-CN"/>
        </w:rPr>
        <w:tab/>
      </w:r>
      <w:r>
        <w:rPr>
          <w:noProof/>
          <w:lang w:eastAsia="zh-CN"/>
        </w:rPr>
        <w:drawing>
          <wp:inline distT="0" distB="0" distL="0" distR="0" wp14:anchorId="09A5CAB9" wp14:editId="385ED8CD">
            <wp:extent cx="2067821" cy="385600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71566" cy="3862992"/>
                    </a:xfrm>
                    <a:prstGeom prst="rect">
                      <a:avLst/>
                    </a:prstGeom>
                  </pic:spPr>
                </pic:pic>
              </a:graphicData>
            </a:graphic>
          </wp:inline>
        </w:drawing>
      </w:r>
    </w:p>
    <w:p w14:paraId="30BDB3BF" w14:textId="77777777" w:rsidR="00446821" w:rsidRDefault="00446821" w:rsidP="00446821">
      <w:pPr>
        <w:pStyle w:val="BulletTextHeading1Outline"/>
        <w:numPr>
          <w:ilvl w:val="0"/>
          <w:numId w:val="0"/>
        </w:numPr>
        <w:ind w:left="780"/>
        <w:rPr>
          <w:lang w:eastAsia="zh-CN"/>
        </w:rPr>
      </w:pPr>
      <w:r>
        <w:rPr>
          <w:lang w:eastAsia="zh-CN"/>
        </w:rPr>
        <w:tab/>
      </w:r>
      <w:r>
        <w:rPr>
          <w:lang w:eastAsia="zh-CN"/>
        </w:rPr>
        <w:tab/>
      </w:r>
      <w:r>
        <w:rPr>
          <w:lang w:eastAsia="zh-CN"/>
        </w:rPr>
        <w:tab/>
      </w:r>
      <w:r>
        <w:rPr>
          <w:lang w:eastAsia="zh-CN"/>
        </w:rPr>
        <w:tab/>
      </w:r>
    </w:p>
    <w:p w14:paraId="78A56985" w14:textId="77777777" w:rsidR="00446821" w:rsidRPr="00965EC8" w:rsidRDefault="00446821" w:rsidP="00446821">
      <w:pPr>
        <w:pStyle w:val="BulletTextHeading1Outline"/>
        <w:numPr>
          <w:ilvl w:val="0"/>
          <w:numId w:val="21"/>
        </w:numPr>
        <w:tabs>
          <w:tab w:val="left" w:pos="1480"/>
        </w:tabs>
        <w:ind w:left="1305"/>
        <w:rPr>
          <w:rFonts w:asciiTheme="minorEastAsia" w:hAnsiTheme="minorEastAsia"/>
          <w:lang w:eastAsia="zh-CN"/>
        </w:rPr>
      </w:pPr>
      <w:r w:rsidRPr="00965EC8">
        <w:rPr>
          <w:rFonts w:asciiTheme="minorEastAsia" w:hAnsiTheme="minorEastAsia" w:hint="eastAsia"/>
          <w:lang w:eastAsia="zh-CN"/>
        </w:rPr>
        <w:t>新增搜索Sino</w:t>
      </w:r>
      <w:r w:rsidRPr="00965EC8">
        <w:rPr>
          <w:rFonts w:asciiTheme="minorEastAsia" w:hAnsiTheme="minorEastAsia"/>
          <w:lang w:eastAsia="zh-CN"/>
        </w:rPr>
        <w:t>M</w:t>
      </w:r>
      <w:r w:rsidRPr="00965EC8">
        <w:rPr>
          <w:rFonts w:asciiTheme="minorEastAsia" w:hAnsiTheme="minorEastAsia" w:hint="eastAsia"/>
          <w:lang w:eastAsia="zh-CN"/>
        </w:rPr>
        <w:t>ed文献的界面（搜索字段仅供参考）</w:t>
      </w:r>
    </w:p>
    <w:p w14:paraId="7CCE09ED" w14:textId="77777777" w:rsidR="00446821" w:rsidRPr="006F4784" w:rsidRDefault="00446821" w:rsidP="00446821">
      <w:pPr>
        <w:pStyle w:val="BulletTextHeading1Outline"/>
        <w:numPr>
          <w:ilvl w:val="0"/>
          <w:numId w:val="0"/>
        </w:numPr>
        <w:ind w:left="1305"/>
        <w:rPr>
          <w:lang w:eastAsia="zh-CN"/>
        </w:rPr>
      </w:pPr>
      <w:r>
        <w:rPr>
          <w:rFonts w:hint="eastAsia"/>
          <w:lang w:eastAsia="zh-CN"/>
        </w:rPr>
        <w:lastRenderedPageBreak/>
        <w:t xml:space="preserve">   </w:t>
      </w:r>
      <w:r>
        <w:rPr>
          <w:lang w:eastAsia="zh-CN"/>
        </w:rPr>
        <w:t xml:space="preserve">                  </w:t>
      </w:r>
      <w:r>
        <w:rPr>
          <w:rFonts w:hint="eastAsia"/>
          <w:lang w:eastAsia="zh-CN"/>
        </w:rPr>
        <w:t xml:space="preserve">  </w:t>
      </w:r>
      <w:r>
        <w:rPr>
          <w:noProof/>
          <w:lang w:eastAsia="zh-CN"/>
        </w:rPr>
        <w:drawing>
          <wp:inline distT="0" distB="0" distL="0" distR="0" wp14:anchorId="29AFEFCA" wp14:editId="5D8EDE84">
            <wp:extent cx="1888787" cy="38766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01642" cy="3903060"/>
                    </a:xfrm>
                    <a:prstGeom prst="rect">
                      <a:avLst/>
                    </a:prstGeom>
                  </pic:spPr>
                </pic:pic>
              </a:graphicData>
            </a:graphic>
          </wp:inline>
        </w:drawing>
      </w:r>
      <w:r>
        <w:rPr>
          <w:lang w:eastAsia="zh-CN"/>
        </w:rPr>
        <w:t xml:space="preserve">           </w:t>
      </w:r>
    </w:p>
    <w:p w14:paraId="075FB79F" w14:textId="77777777" w:rsidR="00446821" w:rsidRPr="00AC47AD" w:rsidRDefault="00446821" w:rsidP="00446821">
      <w:pPr>
        <w:pStyle w:val="BulletTextHeading1Outline"/>
        <w:numPr>
          <w:ilvl w:val="0"/>
          <w:numId w:val="21"/>
        </w:numPr>
        <w:tabs>
          <w:tab w:val="left" w:pos="1480"/>
        </w:tabs>
        <w:ind w:left="1305"/>
        <w:rPr>
          <w:rFonts w:asciiTheme="minorEastAsia" w:hAnsiTheme="minorEastAsia"/>
          <w:lang w:eastAsia="zh-CN"/>
        </w:rPr>
      </w:pPr>
      <w:r w:rsidRPr="00AC47AD">
        <w:rPr>
          <w:rFonts w:asciiTheme="minorEastAsia" w:hAnsiTheme="minorEastAsia" w:hint="eastAsia"/>
          <w:lang w:eastAsia="zh-CN"/>
        </w:rPr>
        <w:t>新增Sino</w:t>
      </w:r>
      <w:r w:rsidRPr="00AC47AD">
        <w:rPr>
          <w:rFonts w:asciiTheme="minorEastAsia" w:hAnsiTheme="minorEastAsia"/>
          <w:lang w:eastAsia="zh-CN"/>
        </w:rPr>
        <w:t>M</w:t>
      </w:r>
      <w:r w:rsidRPr="00AC47AD">
        <w:rPr>
          <w:rFonts w:asciiTheme="minorEastAsia" w:hAnsiTheme="minorEastAsia" w:hint="eastAsia"/>
          <w:lang w:eastAsia="zh-CN"/>
        </w:rPr>
        <w:t>ed文献搜索结果页</w:t>
      </w:r>
    </w:p>
    <w:p w14:paraId="7E13FF3D" w14:textId="77777777" w:rsidR="00446821" w:rsidRDefault="00446821" w:rsidP="00446821">
      <w:pPr>
        <w:pStyle w:val="BulletTextHeading1Outline"/>
        <w:numPr>
          <w:ilvl w:val="0"/>
          <w:numId w:val="0"/>
        </w:numPr>
        <w:ind w:left="1305"/>
        <w:rPr>
          <w:lang w:eastAsia="zh-CN"/>
        </w:rPr>
      </w:pPr>
      <w:r>
        <w:rPr>
          <w:lang w:eastAsia="zh-CN"/>
        </w:rPr>
        <w:lastRenderedPageBreak/>
        <w:t xml:space="preserve">      </w:t>
      </w:r>
      <w:r>
        <w:rPr>
          <w:noProof/>
          <w:lang w:eastAsia="zh-CN"/>
        </w:rPr>
        <w:drawing>
          <wp:inline distT="0" distB="0" distL="0" distR="0" wp14:anchorId="4CFB4864" wp14:editId="5F150762">
            <wp:extent cx="1974725" cy="4010025"/>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77233" cy="4015117"/>
                    </a:xfrm>
                    <a:prstGeom prst="rect">
                      <a:avLst/>
                    </a:prstGeom>
                  </pic:spPr>
                </pic:pic>
              </a:graphicData>
            </a:graphic>
          </wp:inline>
        </w:drawing>
      </w:r>
      <w:r>
        <w:rPr>
          <w:lang w:eastAsia="zh-CN"/>
        </w:rPr>
        <w:t xml:space="preserve">         </w:t>
      </w:r>
      <w:r>
        <w:rPr>
          <w:noProof/>
          <w:lang w:eastAsia="zh-CN"/>
        </w:rPr>
        <w:drawing>
          <wp:inline distT="0" distB="0" distL="0" distR="0" wp14:anchorId="44C91963" wp14:editId="71DFBC2F">
            <wp:extent cx="1980783" cy="401002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84801" cy="4018160"/>
                    </a:xfrm>
                    <a:prstGeom prst="rect">
                      <a:avLst/>
                    </a:prstGeom>
                  </pic:spPr>
                </pic:pic>
              </a:graphicData>
            </a:graphic>
          </wp:inline>
        </w:drawing>
      </w:r>
    </w:p>
    <w:p w14:paraId="6033B501" w14:textId="77777777" w:rsidR="00446821" w:rsidRDefault="00446821" w:rsidP="00446821">
      <w:pPr>
        <w:pStyle w:val="BulletTextHeading1Outline"/>
        <w:numPr>
          <w:ilvl w:val="0"/>
          <w:numId w:val="21"/>
        </w:numPr>
        <w:tabs>
          <w:tab w:val="left" w:pos="1480"/>
        </w:tabs>
        <w:ind w:left="1305"/>
        <w:rPr>
          <w:lang w:eastAsia="zh-CN"/>
        </w:rPr>
      </w:pPr>
      <w:r>
        <w:rPr>
          <w:rFonts w:hint="eastAsia"/>
          <w:lang w:eastAsia="zh-CN"/>
        </w:rPr>
        <w:t>新增单条搜索结果详情页</w:t>
      </w:r>
    </w:p>
    <w:p w14:paraId="3AB3CC4B" w14:textId="77777777" w:rsidR="00446821" w:rsidRDefault="00446821" w:rsidP="00446821">
      <w:pPr>
        <w:pStyle w:val="BulletTextHeading1Outline"/>
        <w:numPr>
          <w:ilvl w:val="0"/>
          <w:numId w:val="0"/>
        </w:numPr>
        <w:ind w:left="1305"/>
        <w:rPr>
          <w:lang w:eastAsia="zh-CN"/>
        </w:rPr>
      </w:pPr>
      <w:r>
        <w:rPr>
          <w:lang w:eastAsia="zh-CN"/>
        </w:rPr>
        <w:lastRenderedPageBreak/>
        <w:tab/>
      </w:r>
      <w:r>
        <w:rPr>
          <w:lang w:eastAsia="zh-CN"/>
        </w:rPr>
        <w:tab/>
      </w:r>
      <w:r>
        <w:rPr>
          <w:lang w:eastAsia="zh-CN"/>
        </w:rPr>
        <w:tab/>
      </w:r>
      <w:r>
        <w:rPr>
          <w:lang w:eastAsia="zh-CN"/>
        </w:rPr>
        <w:tab/>
      </w:r>
      <w:r>
        <w:rPr>
          <w:lang w:eastAsia="zh-CN"/>
        </w:rPr>
        <w:tab/>
      </w:r>
      <w:r>
        <w:rPr>
          <w:noProof/>
          <w:lang w:eastAsia="zh-CN"/>
        </w:rPr>
        <w:drawing>
          <wp:inline distT="0" distB="0" distL="0" distR="0" wp14:anchorId="2F435362" wp14:editId="44E29744">
            <wp:extent cx="2121618" cy="4314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23332" cy="4318311"/>
                    </a:xfrm>
                    <a:prstGeom prst="rect">
                      <a:avLst/>
                    </a:prstGeom>
                  </pic:spPr>
                </pic:pic>
              </a:graphicData>
            </a:graphic>
          </wp:inline>
        </w:drawing>
      </w:r>
    </w:p>
    <w:p w14:paraId="1EB1266D" w14:textId="77777777" w:rsidR="00446821" w:rsidRDefault="00446821" w:rsidP="00446821">
      <w:pPr>
        <w:pStyle w:val="BulletTextHeading1Outline"/>
        <w:numPr>
          <w:ilvl w:val="0"/>
          <w:numId w:val="0"/>
        </w:numPr>
        <w:ind w:left="1305"/>
        <w:rPr>
          <w:lang w:eastAsia="zh-CN"/>
        </w:rPr>
      </w:pPr>
    </w:p>
    <w:p w14:paraId="0D1BDA86" w14:textId="77777777" w:rsidR="00446821" w:rsidRPr="00780ED2" w:rsidRDefault="00446821" w:rsidP="00446821">
      <w:pPr>
        <w:pStyle w:val="BulletTextHeading1Outline"/>
        <w:numPr>
          <w:ilvl w:val="2"/>
          <w:numId w:val="21"/>
        </w:numPr>
        <w:tabs>
          <w:tab w:val="left" w:pos="1480"/>
          <w:tab w:val="left" w:pos="2560"/>
        </w:tabs>
        <w:rPr>
          <w:rFonts w:asciiTheme="minorEastAsia" w:hAnsiTheme="minorEastAsia"/>
          <w:sz w:val="20"/>
          <w:szCs w:val="20"/>
          <w:lang w:eastAsia="zh-CN"/>
        </w:rPr>
      </w:pPr>
      <w:r w:rsidRPr="00780ED2">
        <w:rPr>
          <w:rFonts w:asciiTheme="minorEastAsia" w:hAnsiTheme="minorEastAsia" w:hint="eastAsia"/>
          <w:sz w:val="20"/>
          <w:szCs w:val="20"/>
          <w:lang w:eastAsia="zh-CN"/>
        </w:rPr>
        <w:t>若为非“西文生物医学文献数据库”文献库的</w:t>
      </w:r>
      <w:r w:rsidRPr="00780ED2">
        <w:rPr>
          <w:rFonts w:asciiTheme="minorEastAsia" w:hAnsiTheme="minorEastAsia"/>
          <w:sz w:val="20"/>
          <w:szCs w:val="20"/>
          <w:lang w:eastAsia="zh-CN"/>
        </w:rPr>
        <w:t>SinoMed</w:t>
      </w:r>
      <w:r w:rsidRPr="00780ED2">
        <w:rPr>
          <w:rFonts w:asciiTheme="minorEastAsia" w:hAnsiTheme="minorEastAsia" w:hint="eastAsia"/>
          <w:sz w:val="20"/>
          <w:szCs w:val="20"/>
          <w:lang w:eastAsia="zh-CN"/>
        </w:rPr>
        <w:t>文献，文献直接发送到邮箱</w:t>
      </w:r>
    </w:p>
    <w:p w14:paraId="009AFFA1" w14:textId="77777777" w:rsidR="00446821" w:rsidRPr="00780ED2" w:rsidRDefault="00446821" w:rsidP="00446821">
      <w:pPr>
        <w:pStyle w:val="BulletTextHeading1Outline"/>
        <w:numPr>
          <w:ilvl w:val="2"/>
          <w:numId w:val="21"/>
        </w:numPr>
        <w:tabs>
          <w:tab w:val="left" w:pos="1480"/>
          <w:tab w:val="left" w:pos="2560"/>
        </w:tabs>
        <w:rPr>
          <w:rFonts w:asciiTheme="minorEastAsia" w:hAnsiTheme="minorEastAsia"/>
          <w:sz w:val="20"/>
          <w:szCs w:val="20"/>
          <w:lang w:eastAsia="zh-CN"/>
        </w:rPr>
      </w:pPr>
      <w:r w:rsidRPr="00780ED2">
        <w:rPr>
          <w:rFonts w:asciiTheme="minorEastAsia" w:hAnsiTheme="minorEastAsia" w:hint="eastAsia"/>
          <w:sz w:val="20"/>
          <w:szCs w:val="20"/>
          <w:lang w:eastAsia="zh-CN"/>
        </w:rPr>
        <w:lastRenderedPageBreak/>
        <w:t>若为“西文生物医学文献数据库”文献库的</w:t>
      </w:r>
      <w:r w:rsidRPr="00780ED2">
        <w:rPr>
          <w:rFonts w:asciiTheme="minorEastAsia" w:hAnsiTheme="minorEastAsia"/>
          <w:sz w:val="20"/>
          <w:szCs w:val="20"/>
          <w:lang w:eastAsia="zh-CN"/>
        </w:rPr>
        <w:t>SinoMed</w:t>
      </w:r>
      <w:r w:rsidRPr="00780ED2">
        <w:rPr>
          <w:rFonts w:asciiTheme="minorEastAsia" w:hAnsiTheme="minorEastAsia" w:hint="eastAsia"/>
          <w:sz w:val="20"/>
          <w:szCs w:val="20"/>
          <w:lang w:eastAsia="zh-CN"/>
        </w:rPr>
        <w:t xml:space="preserve">文献，文献无法推送到邮箱，后台将自动提交一个医学咨询（医学咨询标题即为此文献名称），给用户显示相应提示   </w:t>
      </w:r>
    </w:p>
    <w:p w14:paraId="554D78C3" w14:textId="77777777" w:rsidR="00446821" w:rsidRPr="004344AA" w:rsidRDefault="00446821" w:rsidP="00446821">
      <w:pPr>
        <w:pStyle w:val="BulletTextHeading1Outline"/>
        <w:numPr>
          <w:ilvl w:val="0"/>
          <w:numId w:val="0"/>
        </w:numPr>
        <w:ind w:left="780" w:firstLine="480"/>
        <w:rPr>
          <w:rFonts w:asciiTheme="minorEastAsia" w:hAnsiTheme="minorEastAsia"/>
          <w:sz w:val="18"/>
          <w:szCs w:val="18"/>
          <w:lang w:eastAsia="zh-CN"/>
        </w:rPr>
      </w:pPr>
      <w:r>
        <w:rPr>
          <w:lang w:eastAsia="zh-CN"/>
        </w:rPr>
        <w:t xml:space="preserve"> </w:t>
      </w:r>
      <w:r w:rsidRPr="00F56047">
        <w:rPr>
          <w:rFonts w:asciiTheme="minorEastAsia" w:hAnsiTheme="minorEastAsia" w:hint="eastAsia"/>
          <w:sz w:val="18"/>
          <w:szCs w:val="18"/>
          <w:lang w:eastAsia="zh-CN"/>
        </w:rPr>
        <w:t>*</w:t>
      </w:r>
      <w:r w:rsidRPr="004344AA">
        <w:rPr>
          <w:rFonts w:asciiTheme="minorEastAsia" w:hAnsiTheme="minorEastAsia" w:hint="eastAsia"/>
          <w:sz w:val="18"/>
          <w:szCs w:val="18"/>
          <w:lang w:eastAsia="zh-CN"/>
        </w:rPr>
        <w:t>其余逻辑参考YiGu</w:t>
      </w:r>
      <w:r w:rsidRPr="004344AA">
        <w:rPr>
          <w:rFonts w:asciiTheme="minorEastAsia" w:hAnsiTheme="minorEastAsia"/>
          <w:sz w:val="18"/>
          <w:szCs w:val="18"/>
          <w:lang w:eastAsia="zh-CN"/>
        </w:rPr>
        <w:t xml:space="preserve"> A</w:t>
      </w:r>
      <w:r w:rsidRPr="004344AA">
        <w:rPr>
          <w:rFonts w:asciiTheme="minorEastAsia" w:hAnsiTheme="minorEastAsia" w:hint="eastAsia"/>
          <w:sz w:val="18"/>
          <w:szCs w:val="18"/>
          <w:lang w:eastAsia="zh-CN"/>
        </w:rPr>
        <w:t>pp中万方文献</w:t>
      </w:r>
    </w:p>
    <w:p w14:paraId="181EB04D" w14:textId="77777777" w:rsidR="00446821" w:rsidRPr="000115BB" w:rsidRDefault="00446821" w:rsidP="00446821">
      <w:pPr>
        <w:pStyle w:val="BulletTextHeading1Outline"/>
        <w:numPr>
          <w:ilvl w:val="0"/>
          <w:numId w:val="0"/>
        </w:numPr>
        <w:ind w:left="780" w:firstLine="480"/>
        <w:rPr>
          <w:lang w:eastAsia="zh-CN"/>
        </w:rPr>
      </w:pPr>
      <w:r>
        <w:rPr>
          <w:rFonts w:asciiTheme="minorEastAsia" w:hAnsiTheme="minorEastAsia"/>
          <w:sz w:val="18"/>
          <w:szCs w:val="18"/>
          <w:lang w:eastAsia="zh-CN"/>
        </w:rPr>
        <w:t xml:space="preserve"> </w:t>
      </w:r>
      <w:r w:rsidRPr="004344AA">
        <w:rPr>
          <w:rFonts w:asciiTheme="minorEastAsia" w:hAnsiTheme="minorEastAsia" w:hint="eastAsia"/>
          <w:sz w:val="18"/>
          <w:szCs w:val="18"/>
          <w:lang w:eastAsia="zh-CN"/>
        </w:rPr>
        <w:t>*用户提交医学咨询时，接口将先检测医学咨询功能的可用状态，若为可用，将直接提交；若为不可用，将提示用户外文文献无法直接下载，且现暂时无法提交医学咨询，请稍后再试。</w:t>
      </w:r>
    </w:p>
    <w:p w14:paraId="6C5E48A5" w14:textId="77777777" w:rsidR="00446821" w:rsidRDefault="00446821" w:rsidP="00446821">
      <w:pPr>
        <w:pStyle w:val="BulletTextHeading1Outline"/>
        <w:numPr>
          <w:ilvl w:val="0"/>
          <w:numId w:val="0"/>
        </w:numPr>
        <w:ind w:left="1305"/>
        <w:rPr>
          <w:lang w:eastAsia="zh-CN"/>
        </w:rPr>
      </w:pPr>
    </w:p>
    <w:p w14:paraId="7815D780" w14:textId="77777777" w:rsidR="00446821" w:rsidRDefault="00446821" w:rsidP="00446821">
      <w:pPr>
        <w:pStyle w:val="ListParagraph"/>
        <w:numPr>
          <w:ilvl w:val="0"/>
          <w:numId w:val="21"/>
        </w:numPr>
        <w:spacing w:after="240"/>
        <w:ind w:left="1305"/>
        <w:contextualSpacing w:val="0"/>
        <w:rPr>
          <w:lang w:eastAsia="zh-CN"/>
        </w:rPr>
      </w:pPr>
      <w:r w:rsidRPr="00A1192C">
        <w:rPr>
          <w:rFonts w:hint="eastAsia"/>
          <w:lang w:eastAsia="zh-CN"/>
        </w:rPr>
        <w:t>页面包含谷歌分析及百度分析统计（为保证用户体验，可在页面加载结束之后调用）</w:t>
      </w:r>
    </w:p>
    <w:p w14:paraId="78F9498D" w14:textId="77777777" w:rsidR="00446821" w:rsidRPr="00B246C5" w:rsidRDefault="00446821" w:rsidP="00B246C5">
      <w:pPr>
        <w:pStyle w:val="BulletTextHeading1Outline"/>
        <w:numPr>
          <w:ilvl w:val="0"/>
          <w:numId w:val="21"/>
        </w:numPr>
        <w:tabs>
          <w:tab w:val="left" w:pos="1480"/>
        </w:tabs>
        <w:ind w:left="1305"/>
        <w:rPr>
          <w:lang w:eastAsia="zh-CN"/>
        </w:rPr>
      </w:pPr>
      <w:r>
        <w:rPr>
          <w:rFonts w:hint="eastAsia"/>
          <w:lang w:eastAsia="zh-CN"/>
        </w:rPr>
        <w:t>将接口错误发送到指定邮箱</w:t>
      </w:r>
    </w:p>
    <w:p w14:paraId="0E879066" w14:textId="5977B764" w:rsidR="00FC5767" w:rsidRDefault="00B246C5" w:rsidP="00FC5767">
      <w:pPr>
        <w:pStyle w:val="BulletTextHeading1Outline"/>
        <w:numPr>
          <w:ilvl w:val="0"/>
          <w:numId w:val="0"/>
        </w:numPr>
        <w:ind w:left="1305"/>
        <w:rPr>
          <w:rFonts w:asciiTheme="minorEastAsia" w:hAnsiTheme="minorEastAsia"/>
          <w:sz w:val="22"/>
          <w:szCs w:val="22"/>
          <w:lang w:eastAsia="zh-CN"/>
        </w:rPr>
      </w:pPr>
      <w:r>
        <w:rPr>
          <w:rFonts w:asciiTheme="minorEastAsia" w:hAnsiTheme="minorEastAsia" w:hint="eastAsia"/>
          <w:sz w:val="22"/>
          <w:szCs w:val="22"/>
          <w:lang w:eastAsia="zh-CN"/>
        </w:rPr>
        <w:t xml:space="preserve">    </w:t>
      </w:r>
      <w:r w:rsidR="00FC5767" w:rsidRPr="00324F6A">
        <w:rPr>
          <w:rFonts w:asciiTheme="minorEastAsia" w:hAnsiTheme="minorEastAsia" w:hint="eastAsia"/>
          <w:sz w:val="22"/>
          <w:szCs w:val="22"/>
          <w:lang w:eastAsia="zh-CN"/>
        </w:rPr>
        <w:t>若程序检测到Sino</w:t>
      </w:r>
      <w:r w:rsidR="00FC5767" w:rsidRPr="00324F6A">
        <w:rPr>
          <w:rFonts w:asciiTheme="minorEastAsia" w:hAnsiTheme="minorEastAsia"/>
          <w:sz w:val="22"/>
          <w:szCs w:val="22"/>
          <w:lang w:eastAsia="zh-CN"/>
        </w:rPr>
        <w:t>M</w:t>
      </w:r>
      <w:r w:rsidR="00FC5767" w:rsidRPr="00324F6A">
        <w:rPr>
          <w:rFonts w:asciiTheme="minorEastAsia" w:hAnsiTheme="minorEastAsia" w:hint="eastAsia"/>
          <w:sz w:val="22"/>
          <w:szCs w:val="22"/>
          <w:lang w:eastAsia="zh-CN"/>
        </w:rPr>
        <w:t>ed接口返回值异常</w:t>
      </w:r>
      <w:r w:rsidR="00FC5767">
        <w:rPr>
          <w:rFonts w:asciiTheme="minorEastAsia" w:hAnsiTheme="minorEastAsia" w:hint="eastAsia"/>
          <w:sz w:val="22"/>
          <w:szCs w:val="22"/>
          <w:lang w:eastAsia="zh-CN"/>
        </w:rPr>
        <w:t>（请求成功时，Sino</w:t>
      </w:r>
      <w:r w:rsidR="00FC5767">
        <w:rPr>
          <w:rFonts w:asciiTheme="minorEastAsia" w:hAnsiTheme="minorEastAsia"/>
          <w:sz w:val="22"/>
          <w:szCs w:val="22"/>
          <w:lang w:eastAsia="zh-CN"/>
        </w:rPr>
        <w:t>M</w:t>
      </w:r>
      <w:r w:rsidR="00FC5767">
        <w:rPr>
          <w:rFonts w:asciiTheme="minorEastAsia" w:hAnsiTheme="minorEastAsia" w:hint="eastAsia"/>
          <w:sz w:val="22"/>
          <w:szCs w:val="22"/>
          <w:lang w:eastAsia="zh-CN"/>
        </w:rPr>
        <w:t>ed返回值为0，常见错误为101，301，401）</w:t>
      </w:r>
      <w:r w:rsidR="00FC5767" w:rsidRPr="00324F6A">
        <w:rPr>
          <w:rFonts w:asciiTheme="minorEastAsia" w:hAnsiTheme="minorEastAsia" w:hint="eastAsia"/>
          <w:sz w:val="22"/>
          <w:szCs w:val="22"/>
          <w:lang w:eastAsia="zh-CN"/>
        </w:rPr>
        <w:t>，将调用部署在Pfizer</w:t>
      </w:r>
      <w:r w:rsidR="00FC5767">
        <w:rPr>
          <w:rFonts w:asciiTheme="minorEastAsia" w:hAnsiTheme="minorEastAsia" w:hint="eastAsia"/>
          <w:sz w:val="22"/>
          <w:szCs w:val="22"/>
          <w:lang w:eastAsia="zh-CN"/>
        </w:rPr>
        <w:t>服务器的接口，将得到的</w:t>
      </w:r>
      <w:r w:rsidR="00FC5767" w:rsidRPr="00324F6A">
        <w:rPr>
          <w:rFonts w:asciiTheme="minorEastAsia" w:hAnsiTheme="minorEastAsia" w:hint="eastAsia"/>
          <w:sz w:val="22"/>
          <w:szCs w:val="22"/>
          <w:lang w:eastAsia="zh-CN"/>
        </w:rPr>
        <w:t>异常信息</w:t>
      </w:r>
      <w:r w:rsidR="00FC5767">
        <w:rPr>
          <w:rFonts w:asciiTheme="minorEastAsia" w:hAnsiTheme="minorEastAsia" w:hint="eastAsia"/>
          <w:sz w:val="22"/>
          <w:szCs w:val="22"/>
          <w:lang w:eastAsia="zh-CN"/>
        </w:rPr>
        <w:t>以及引起异常的请求</w:t>
      </w:r>
      <w:r w:rsidR="00FC5767" w:rsidRPr="00324F6A">
        <w:rPr>
          <w:rFonts w:asciiTheme="minorEastAsia" w:hAnsiTheme="minorEastAsia" w:hint="eastAsia"/>
          <w:sz w:val="22"/>
          <w:szCs w:val="22"/>
          <w:lang w:eastAsia="zh-CN"/>
        </w:rPr>
        <w:t>发送至指定的邮箱</w:t>
      </w:r>
      <w:r w:rsidR="00FC5767">
        <w:rPr>
          <w:rFonts w:asciiTheme="minorEastAsia" w:hAnsiTheme="minorEastAsia" w:hint="eastAsia"/>
          <w:sz w:val="22"/>
          <w:szCs w:val="22"/>
          <w:lang w:eastAsia="zh-CN"/>
        </w:rPr>
        <w:t>并在数据库做记录</w:t>
      </w:r>
      <w:r w:rsidR="00FC5767" w:rsidRPr="00324F6A">
        <w:rPr>
          <w:rFonts w:asciiTheme="minorEastAsia" w:hAnsiTheme="minorEastAsia" w:hint="eastAsia"/>
          <w:sz w:val="22"/>
          <w:szCs w:val="22"/>
          <w:lang w:eastAsia="zh-CN"/>
        </w:rPr>
        <w:t>。若较短时间间隔内，多次收到相同的异常信息</w:t>
      </w:r>
      <w:r w:rsidR="00FC5767">
        <w:rPr>
          <w:rFonts w:asciiTheme="minorEastAsia" w:hAnsiTheme="minorEastAsia" w:hint="eastAsia"/>
          <w:sz w:val="22"/>
          <w:szCs w:val="22"/>
          <w:lang w:eastAsia="zh-CN"/>
        </w:rPr>
        <w:t>（检测数据库一小时内的相似错误log）</w:t>
      </w:r>
      <w:r w:rsidR="00FC5767" w:rsidRPr="00324F6A">
        <w:rPr>
          <w:rFonts w:asciiTheme="minorEastAsia" w:hAnsiTheme="minorEastAsia" w:hint="eastAsia"/>
          <w:sz w:val="22"/>
          <w:szCs w:val="22"/>
          <w:lang w:eastAsia="zh-CN"/>
        </w:rPr>
        <w:t>，将不再往制定邮箱发送重复的邮件，log会正常记录。具体的发送邮箱邮箱账号密码</w:t>
      </w:r>
      <w:ins w:id="264" w:author="Yueyue Yao" w:date="2017-11-14T16:40:00Z">
        <w:r w:rsidR="00045AA8">
          <w:rPr>
            <w:rFonts w:asciiTheme="minorEastAsia" w:hAnsiTheme="minorEastAsia" w:hint="eastAsia"/>
            <w:sz w:val="22"/>
            <w:szCs w:val="22"/>
            <w:lang w:eastAsia="zh-CN"/>
          </w:rPr>
          <w:t>（加密后）</w:t>
        </w:r>
      </w:ins>
      <w:r w:rsidR="00FC5767" w:rsidRPr="00324F6A">
        <w:rPr>
          <w:rFonts w:asciiTheme="minorEastAsia" w:hAnsiTheme="minorEastAsia" w:hint="eastAsia"/>
          <w:sz w:val="22"/>
          <w:szCs w:val="22"/>
          <w:lang w:eastAsia="zh-CN"/>
        </w:rPr>
        <w:t>、收件邮箱，时间间隔和次数限制信息都将在config文件中做设置。</w:t>
      </w:r>
    </w:p>
    <w:p w14:paraId="01BB5B5F" w14:textId="77777777" w:rsidR="00FC5767" w:rsidRDefault="00FC5767" w:rsidP="00906897">
      <w:pPr>
        <w:pStyle w:val="BulletTextHeading1Outline"/>
        <w:numPr>
          <w:ilvl w:val="0"/>
          <w:numId w:val="0"/>
        </w:numPr>
        <w:ind w:left="1305"/>
        <w:rPr>
          <w:rFonts w:asciiTheme="minorEastAsia" w:hAnsiTheme="minorEastAsia"/>
          <w:sz w:val="22"/>
          <w:szCs w:val="22"/>
          <w:lang w:eastAsia="zh-CN"/>
        </w:rPr>
      </w:pPr>
    </w:p>
    <w:p w14:paraId="0BACF57A" w14:textId="77777777" w:rsidR="00906897" w:rsidRPr="00906897" w:rsidRDefault="00906897" w:rsidP="00906897">
      <w:pPr>
        <w:pStyle w:val="BulletTextHeading1Outline"/>
        <w:numPr>
          <w:ilvl w:val="0"/>
          <w:numId w:val="0"/>
        </w:numPr>
        <w:ind w:left="1305"/>
        <w:rPr>
          <w:rFonts w:asciiTheme="minorEastAsia" w:hAnsiTheme="minorEastAsia"/>
          <w:sz w:val="22"/>
          <w:szCs w:val="22"/>
          <w:lang w:eastAsia="zh-CN"/>
        </w:rPr>
      </w:pPr>
    </w:p>
    <w:p w14:paraId="0551F203" w14:textId="77777777" w:rsidR="001B0CA6" w:rsidRDefault="001B0CA6" w:rsidP="001B0CA6">
      <w:pPr>
        <w:pStyle w:val="Heading4"/>
        <w:keepLines/>
        <w:spacing w:before="0" w:after="240"/>
        <w:rPr>
          <w:lang w:eastAsia="zh-CN"/>
        </w:rPr>
      </w:pPr>
      <w:bookmarkStart w:id="265" w:name="_Toc497989255"/>
      <w:r>
        <w:rPr>
          <w:lang w:eastAsia="zh-CN"/>
        </w:rPr>
        <w:t>Y</w:t>
      </w:r>
      <w:r>
        <w:rPr>
          <w:rFonts w:hint="eastAsia"/>
          <w:lang w:eastAsia="zh-CN"/>
        </w:rPr>
        <w:t>i</w:t>
      </w:r>
      <w:r>
        <w:rPr>
          <w:lang w:eastAsia="zh-CN"/>
        </w:rPr>
        <w:t>G</w:t>
      </w:r>
      <w:r>
        <w:rPr>
          <w:rFonts w:hint="eastAsia"/>
          <w:lang w:eastAsia="zh-CN"/>
        </w:rPr>
        <w:t>u</w:t>
      </w:r>
      <w:r w:rsidR="00074E89">
        <w:rPr>
          <w:lang w:eastAsia="zh-CN"/>
        </w:rPr>
        <w:t xml:space="preserve"> APP </w:t>
      </w:r>
      <w:r w:rsidR="00074E89">
        <w:rPr>
          <w:rFonts w:hint="eastAsia"/>
          <w:lang w:eastAsia="zh-CN"/>
        </w:rPr>
        <w:t>欢迎页</w:t>
      </w:r>
      <w:bookmarkEnd w:id="265"/>
    </w:p>
    <w:p w14:paraId="33BE1966" w14:textId="77777777" w:rsidR="00934918" w:rsidRPr="0033004D" w:rsidRDefault="00934918" w:rsidP="00934918">
      <w:pPr>
        <w:pStyle w:val="Heading5"/>
        <w:keepNext/>
        <w:keepLines/>
        <w:spacing w:before="200" w:after="240"/>
      </w:pPr>
      <w:bookmarkStart w:id="266" w:name="_Toc497989256"/>
      <w:r w:rsidRPr="0033004D">
        <w:t>Description</w:t>
      </w:r>
      <w:bookmarkEnd w:id="266"/>
      <w:r w:rsidRPr="0033004D">
        <w:t xml:space="preserve"> </w:t>
      </w:r>
    </w:p>
    <w:p w14:paraId="1EE1311B" w14:textId="77777777" w:rsidR="00934918" w:rsidRPr="004B46D4" w:rsidRDefault="00934918" w:rsidP="00934918">
      <w:pPr>
        <w:pStyle w:val="1"/>
        <w:ind w:left="0" w:firstLine="720"/>
        <w:rPr>
          <w:rFonts w:asciiTheme="minorEastAsia" w:hAnsiTheme="minorEastAsia"/>
          <w:lang w:eastAsia="zh-CN"/>
        </w:rPr>
      </w:pPr>
      <w:r w:rsidRPr="004B46D4">
        <w:rPr>
          <w:rFonts w:asciiTheme="minorEastAsia" w:hAnsiTheme="minorEastAsia" w:hint="eastAsia"/>
          <w:lang w:eastAsia="zh-CN"/>
        </w:rPr>
        <w:t>为YiGu</w:t>
      </w:r>
      <w:r w:rsidRPr="004B46D4">
        <w:rPr>
          <w:rFonts w:asciiTheme="minorEastAsia" w:hAnsiTheme="minorEastAsia"/>
          <w:lang w:eastAsia="zh-CN"/>
        </w:rPr>
        <w:t xml:space="preserve"> APP</w:t>
      </w:r>
      <w:r w:rsidRPr="004B46D4">
        <w:rPr>
          <w:rFonts w:asciiTheme="minorEastAsia" w:hAnsiTheme="minorEastAsia" w:hint="eastAsia"/>
          <w:lang w:eastAsia="zh-CN"/>
        </w:rPr>
        <w:t>新增一个可以展示图片（3s）的页面，用户可直接跳过。</w:t>
      </w:r>
    </w:p>
    <w:p w14:paraId="40259D98" w14:textId="77777777" w:rsidR="00934918" w:rsidRPr="004B46D4" w:rsidRDefault="00934918" w:rsidP="00934918">
      <w:pPr>
        <w:pStyle w:val="1"/>
        <w:ind w:left="0"/>
        <w:rPr>
          <w:rFonts w:asciiTheme="minorEastAsia" w:hAnsiTheme="minorEastAsia"/>
          <w:lang w:eastAsia="zh-CN"/>
        </w:rPr>
      </w:pPr>
      <w:r>
        <w:rPr>
          <w:rFonts w:asciiTheme="minorEastAsia" w:hAnsiTheme="minorEastAsia" w:hint="eastAsia"/>
          <w:lang w:eastAsia="zh-CN"/>
        </w:rPr>
        <w:t xml:space="preserve">      </w:t>
      </w:r>
      <w:r w:rsidRPr="004B46D4">
        <w:rPr>
          <w:rFonts w:asciiTheme="minorEastAsia" w:hAnsiTheme="minorEastAsia" w:hint="eastAsia"/>
          <w:lang w:eastAsia="zh-CN"/>
        </w:rPr>
        <w:t>用户打开App，符合以下条件时展示此页面。</w:t>
      </w:r>
    </w:p>
    <w:p w14:paraId="7E1BA050" w14:textId="77777777" w:rsidR="00934918" w:rsidRPr="00F83553" w:rsidRDefault="00934918" w:rsidP="00934918">
      <w:pPr>
        <w:pStyle w:val="ListParagraph"/>
        <w:numPr>
          <w:ilvl w:val="0"/>
          <w:numId w:val="23"/>
        </w:numPr>
        <w:spacing w:after="240"/>
        <w:ind w:left="1026"/>
        <w:contextualSpacing w:val="0"/>
        <w:rPr>
          <w:rFonts w:asciiTheme="minorEastAsia" w:hAnsiTheme="minorEastAsia"/>
          <w:sz w:val="20"/>
          <w:szCs w:val="20"/>
          <w:lang w:eastAsia="zh-CN"/>
        </w:rPr>
      </w:pPr>
      <w:r w:rsidRPr="00F83553">
        <w:rPr>
          <w:rFonts w:asciiTheme="minorEastAsia" w:hAnsiTheme="minorEastAsia" w:hint="eastAsia"/>
          <w:sz w:val="20"/>
          <w:szCs w:val="20"/>
          <w:lang w:eastAsia="zh-CN"/>
        </w:rPr>
        <w:t>从后台管理界面查看，当前至少存在一个仍然生效（当前日期在该内容的生效日期范围内）的欢迎页内容</w:t>
      </w:r>
    </w:p>
    <w:p w14:paraId="04E223F0" w14:textId="77777777" w:rsidR="00934918" w:rsidRPr="00F83553" w:rsidRDefault="00934918" w:rsidP="00934918">
      <w:pPr>
        <w:pStyle w:val="ListParagraph"/>
        <w:numPr>
          <w:ilvl w:val="0"/>
          <w:numId w:val="23"/>
        </w:numPr>
        <w:spacing w:after="240"/>
        <w:ind w:left="1026"/>
        <w:contextualSpacing w:val="0"/>
        <w:rPr>
          <w:rFonts w:asciiTheme="minorEastAsia" w:hAnsiTheme="minorEastAsia"/>
          <w:sz w:val="20"/>
          <w:szCs w:val="20"/>
          <w:lang w:eastAsia="zh-CN"/>
        </w:rPr>
      </w:pPr>
      <w:r w:rsidRPr="00F83553">
        <w:rPr>
          <w:rFonts w:asciiTheme="minorEastAsia" w:hAnsiTheme="minorEastAsia" w:hint="eastAsia"/>
          <w:sz w:val="20"/>
          <w:szCs w:val="20"/>
          <w:lang w:eastAsia="zh-CN"/>
        </w:rPr>
        <w:lastRenderedPageBreak/>
        <w:t>该仍然生效的欢迎页最后一次修改后还未在当前手机展示过（若有一个以上日期有效文件，则展示最后修改日期较新的一个）</w:t>
      </w:r>
    </w:p>
    <w:p w14:paraId="72895FDD" w14:textId="77777777" w:rsidR="00934918" w:rsidRDefault="00934918" w:rsidP="00934918">
      <w:pPr>
        <w:pStyle w:val="Heading5"/>
        <w:keepNext/>
        <w:keepLines/>
        <w:spacing w:before="200" w:after="240"/>
      </w:pPr>
      <w:bookmarkStart w:id="267" w:name="_Toc497989257"/>
      <w:r w:rsidRPr="0033004D">
        <w:t xml:space="preserve">Functional </w:t>
      </w:r>
      <w:r w:rsidRPr="0033004D">
        <w:rPr>
          <w:rFonts w:hint="eastAsia"/>
        </w:rPr>
        <w:t>Design</w:t>
      </w:r>
      <w:bookmarkEnd w:id="267"/>
    </w:p>
    <w:p w14:paraId="1B2F8B89" w14:textId="77777777" w:rsidR="00934918" w:rsidRPr="006D0B75" w:rsidRDefault="00934918" w:rsidP="00934918"/>
    <w:p w14:paraId="0A08D021" w14:textId="77777777" w:rsidR="00934918" w:rsidRDefault="00934918" w:rsidP="00934918">
      <w:pPr>
        <w:ind w:left="720"/>
        <w:rPr>
          <w:lang w:eastAsia="zh-CN"/>
        </w:rPr>
      </w:pPr>
      <w:r>
        <w:rPr>
          <w:lang w:eastAsia="zh-CN"/>
        </w:rPr>
        <w:t xml:space="preserve">                     </w:t>
      </w:r>
      <w:r>
        <w:rPr>
          <w:noProof/>
          <w:lang w:eastAsia="zh-CN"/>
        </w:rPr>
        <w:drawing>
          <wp:inline distT="0" distB="0" distL="0" distR="0" wp14:anchorId="43D1DC2D" wp14:editId="64F88755">
            <wp:extent cx="1857375" cy="3767255"/>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9881" cy="3772339"/>
                    </a:xfrm>
                    <a:prstGeom prst="rect">
                      <a:avLst/>
                    </a:prstGeom>
                  </pic:spPr>
                </pic:pic>
              </a:graphicData>
            </a:graphic>
          </wp:inline>
        </w:drawing>
      </w:r>
    </w:p>
    <w:p w14:paraId="0F252ECC" w14:textId="77777777" w:rsidR="00934918" w:rsidRPr="00934918" w:rsidRDefault="00934918" w:rsidP="00934918">
      <w:pPr>
        <w:rPr>
          <w:lang w:eastAsia="zh-CN"/>
        </w:rPr>
      </w:pPr>
    </w:p>
    <w:p w14:paraId="2081136A" w14:textId="77777777" w:rsidR="00E462B4" w:rsidRDefault="00E462B4" w:rsidP="00E462B4">
      <w:pPr>
        <w:pStyle w:val="Heading4"/>
        <w:keepLines/>
        <w:spacing w:before="0" w:after="240"/>
        <w:rPr>
          <w:lang w:eastAsia="zh-CN"/>
        </w:rPr>
      </w:pPr>
      <w:bookmarkStart w:id="268" w:name="_Toc497989258"/>
      <w:r>
        <w:rPr>
          <w:lang w:eastAsia="zh-CN"/>
        </w:rPr>
        <w:lastRenderedPageBreak/>
        <w:t>Y</w:t>
      </w:r>
      <w:r>
        <w:rPr>
          <w:rFonts w:hint="eastAsia"/>
          <w:lang w:eastAsia="zh-CN"/>
        </w:rPr>
        <w:t>i</w:t>
      </w:r>
      <w:r>
        <w:rPr>
          <w:lang w:eastAsia="zh-CN"/>
        </w:rPr>
        <w:t>G</w:t>
      </w:r>
      <w:r>
        <w:rPr>
          <w:rFonts w:hint="eastAsia"/>
          <w:lang w:eastAsia="zh-CN"/>
        </w:rPr>
        <w:t>u</w:t>
      </w:r>
      <w:r w:rsidR="005D0888">
        <w:rPr>
          <w:lang w:eastAsia="zh-CN"/>
        </w:rPr>
        <w:t xml:space="preserve"> APP </w:t>
      </w:r>
      <w:r w:rsidR="005D0888">
        <w:rPr>
          <w:rFonts w:hint="eastAsia"/>
          <w:lang w:eastAsia="zh-CN"/>
        </w:rPr>
        <w:t>引导页</w:t>
      </w:r>
      <w:bookmarkEnd w:id="268"/>
    </w:p>
    <w:p w14:paraId="12D2920B" w14:textId="77777777" w:rsidR="00BB03FD" w:rsidRPr="0033004D" w:rsidRDefault="00BB03FD" w:rsidP="00BB03FD">
      <w:pPr>
        <w:pStyle w:val="Heading5"/>
        <w:keepNext/>
        <w:keepLines/>
        <w:spacing w:before="200" w:after="240"/>
      </w:pPr>
      <w:bookmarkStart w:id="269" w:name="_Toc497989259"/>
      <w:r w:rsidRPr="0033004D">
        <w:t>Description</w:t>
      </w:r>
      <w:bookmarkEnd w:id="269"/>
      <w:r w:rsidRPr="0033004D">
        <w:t xml:space="preserve"> </w:t>
      </w:r>
    </w:p>
    <w:p w14:paraId="33395CE1" w14:textId="77777777" w:rsidR="00BB03FD" w:rsidRPr="006D4BCF" w:rsidRDefault="00BB03FD" w:rsidP="00BB03FD">
      <w:pPr>
        <w:pStyle w:val="1"/>
        <w:ind w:left="0"/>
        <w:rPr>
          <w:rFonts w:asciiTheme="minorEastAsia" w:hAnsiTheme="minorEastAsia"/>
          <w:lang w:eastAsia="zh-CN"/>
        </w:rPr>
      </w:pPr>
      <w:r w:rsidRPr="006D4BCF">
        <w:rPr>
          <w:rFonts w:asciiTheme="minorEastAsia" w:hAnsiTheme="minorEastAsia"/>
          <w:lang w:eastAsia="zh-CN"/>
        </w:rPr>
        <w:t>YiGu</w:t>
      </w:r>
      <w:r w:rsidRPr="006D4BCF">
        <w:rPr>
          <w:rFonts w:asciiTheme="minorEastAsia" w:hAnsiTheme="minorEastAsia" w:hint="eastAsia"/>
          <w:lang w:eastAsia="zh-CN"/>
        </w:rPr>
        <w:t xml:space="preserve"> 管理平台添加引导页图片列表界面，新建引导页图片界面，编辑引导页图片界面，预览已上传引导页的界面。</w:t>
      </w:r>
    </w:p>
    <w:p w14:paraId="3AACF603" w14:textId="77777777" w:rsidR="00BB03FD" w:rsidRDefault="00BB03FD" w:rsidP="00BB03FD">
      <w:pPr>
        <w:pStyle w:val="1"/>
        <w:ind w:left="0"/>
        <w:rPr>
          <w:lang w:eastAsia="zh-CN"/>
        </w:rPr>
      </w:pPr>
    </w:p>
    <w:p w14:paraId="18669581" w14:textId="77777777" w:rsidR="00BB03FD" w:rsidRDefault="00BB03FD" w:rsidP="00BB03FD">
      <w:pPr>
        <w:pStyle w:val="Heading5"/>
        <w:keepNext/>
        <w:keepLines/>
        <w:spacing w:before="200" w:after="240"/>
      </w:pPr>
      <w:bookmarkStart w:id="270" w:name="_Toc497989260"/>
      <w:r w:rsidRPr="0033004D">
        <w:t xml:space="preserve">Functional </w:t>
      </w:r>
      <w:r w:rsidRPr="0033004D">
        <w:rPr>
          <w:rFonts w:hint="eastAsia"/>
        </w:rPr>
        <w:t>Design</w:t>
      </w:r>
      <w:bookmarkEnd w:id="270"/>
    </w:p>
    <w:p w14:paraId="3282231F" w14:textId="77777777" w:rsidR="00BB03FD" w:rsidRPr="00AC7018" w:rsidRDefault="00BB03FD" w:rsidP="00BB03FD">
      <w:pPr>
        <w:rPr>
          <w:lang w:eastAsia="zh-CN"/>
        </w:rPr>
      </w:pPr>
      <w:r>
        <w:rPr>
          <w:rFonts w:hint="eastAsia"/>
          <w:lang w:eastAsia="zh-CN"/>
        </w:rPr>
        <w:t>引导页可直接跳过，也可待翻完最后一张图片结束</w:t>
      </w:r>
    </w:p>
    <w:p w14:paraId="458A2B03" w14:textId="77777777" w:rsidR="00BB03FD" w:rsidRPr="00B30445" w:rsidRDefault="00BB03FD" w:rsidP="00BB03FD">
      <w:pPr>
        <w:pStyle w:val="BulletTextHeading1Outline"/>
        <w:numPr>
          <w:ilvl w:val="0"/>
          <w:numId w:val="0"/>
        </w:numPr>
        <w:ind w:left="360" w:hanging="360"/>
        <w:rPr>
          <w:lang w:eastAsia="zh-CN"/>
        </w:rPr>
      </w:pPr>
      <w:r>
        <w:rPr>
          <w:lang w:eastAsia="zh-CN"/>
        </w:rPr>
        <w:lastRenderedPageBreak/>
        <w:tab/>
      </w:r>
      <w:r>
        <w:rPr>
          <w:lang w:eastAsia="zh-CN"/>
        </w:rPr>
        <w:tab/>
      </w:r>
      <w:r>
        <w:rPr>
          <w:lang w:eastAsia="zh-CN"/>
        </w:rPr>
        <w:tab/>
      </w:r>
      <w:r>
        <w:rPr>
          <w:lang w:eastAsia="zh-CN"/>
        </w:rPr>
        <w:tab/>
      </w:r>
      <w:r>
        <w:rPr>
          <w:lang w:eastAsia="zh-CN"/>
        </w:rPr>
        <w:tab/>
      </w:r>
      <w:r>
        <w:rPr>
          <w:lang w:eastAsia="zh-CN"/>
        </w:rPr>
        <w:tab/>
      </w:r>
      <w:r>
        <w:rPr>
          <w:noProof/>
          <w:lang w:eastAsia="zh-CN"/>
        </w:rPr>
        <w:drawing>
          <wp:inline distT="0" distB="0" distL="0" distR="0" wp14:anchorId="2D6CB1AE" wp14:editId="3DE925F8">
            <wp:extent cx="1847850" cy="3769842"/>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2360" cy="3779042"/>
                    </a:xfrm>
                    <a:prstGeom prst="rect">
                      <a:avLst/>
                    </a:prstGeom>
                  </pic:spPr>
                </pic:pic>
              </a:graphicData>
            </a:graphic>
          </wp:inline>
        </w:drawing>
      </w:r>
    </w:p>
    <w:p w14:paraId="60A0E841" w14:textId="77777777" w:rsidR="00CF6CC3" w:rsidRPr="00CF6CC3" w:rsidRDefault="00CF6CC3" w:rsidP="00CF6CC3">
      <w:pPr>
        <w:rPr>
          <w:lang w:eastAsia="zh-CN"/>
        </w:rPr>
      </w:pPr>
    </w:p>
    <w:p w14:paraId="17FB0179" w14:textId="77777777" w:rsidR="00992488" w:rsidRDefault="00992488" w:rsidP="00992488">
      <w:pPr>
        <w:pStyle w:val="Heading2"/>
        <w:ind w:left="567"/>
        <w:rPr>
          <w:rFonts w:hint="eastAsia"/>
          <w:lang w:eastAsia="zh-CN"/>
        </w:rPr>
      </w:pPr>
      <w:bookmarkStart w:id="271" w:name="_Toc497989261"/>
      <w:r w:rsidRPr="004A7CC5">
        <w:rPr>
          <w:lang w:eastAsia="zh-CN"/>
        </w:rPr>
        <w:t>Y</w:t>
      </w:r>
      <w:r w:rsidRPr="004A7CC5">
        <w:rPr>
          <w:rFonts w:hint="eastAsia"/>
          <w:lang w:eastAsia="zh-CN"/>
        </w:rPr>
        <w:t>iGu</w:t>
      </w:r>
      <w:r w:rsidR="008115D7">
        <w:rPr>
          <w:lang w:eastAsia="zh-CN"/>
        </w:rPr>
        <w:t xml:space="preserve"> </w:t>
      </w:r>
      <w:r w:rsidR="008115D7">
        <w:rPr>
          <w:rFonts w:hint="eastAsia"/>
          <w:lang w:eastAsia="zh-CN"/>
        </w:rPr>
        <w:t>后台管理平台</w:t>
      </w:r>
      <w:bookmarkEnd w:id="271"/>
    </w:p>
    <w:p w14:paraId="13743C1A" w14:textId="77777777" w:rsidR="00B25DD6" w:rsidRPr="00F74057" w:rsidRDefault="00B25DD6" w:rsidP="00F74057">
      <w:pPr>
        <w:pStyle w:val="Heading3"/>
        <w:ind w:left="851"/>
        <w:rPr>
          <w:sz w:val="22"/>
          <w:szCs w:val="22"/>
          <w:lang w:eastAsia="zh-CN"/>
        </w:rPr>
      </w:pPr>
      <w:bookmarkStart w:id="272" w:name="_Toc497989262"/>
      <w:r>
        <w:rPr>
          <w:rFonts w:hint="eastAsia"/>
          <w:sz w:val="22"/>
          <w:szCs w:val="22"/>
          <w:lang w:eastAsia="zh-CN"/>
        </w:rPr>
        <w:t>Database Design</w:t>
      </w:r>
      <w:bookmarkEnd w:id="272"/>
    </w:p>
    <w:tbl>
      <w:tblPr>
        <w:tblStyle w:val="TableGrid"/>
        <w:tblW w:w="8330" w:type="dxa"/>
        <w:tblLayout w:type="fixed"/>
        <w:tblLook w:val="04A0" w:firstRow="1" w:lastRow="0" w:firstColumn="1" w:lastColumn="0" w:noHBand="0" w:noVBand="1"/>
      </w:tblPr>
      <w:tblGrid>
        <w:gridCol w:w="558"/>
        <w:gridCol w:w="2527"/>
        <w:gridCol w:w="1134"/>
        <w:gridCol w:w="851"/>
        <w:gridCol w:w="992"/>
        <w:gridCol w:w="2268"/>
      </w:tblGrid>
      <w:tr w:rsidR="00B25DD6" w:rsidRPr="007B14E5" w14:paraId="093D371D" w14:textId="77777777" w:rsidTr="00D5329A">
        <w:tc>
          <w:tcPr>
            <w:tcW w:w="558" w:type="dxa"/>
          </w:tcPr>
          <w:p w14:paraId="6D326D50" w14:textId="77777777" w:rsidR="00B25DD6" w:rsidRPr="007B14E5" w:rsidRDefault="00B25DD6" w:rsidP="00D5329A">
            <w:pPr>
              <w:rPr>
                <w:b/>
                <w:sz w:val="22"/>
                <w:szCs w:val="22"/>
              </w:rPr>
            </w:pPr>
            <w:r w:rsidRPr="007B14E5">
              <w:rPr>
                <w:b/>
                <w:sz w:val="22"/>
                <w:szCs w:val="22"/>
              </w:rPr>
              <w:t>No.</w:t>
            </w:r>
          </w:p>
        </w:tc>
        <w:tc>
          <w:tcPr>
            <w:tcW w:w="2527" w:type="dxa"/>
          </w:tcPr>
          <w:p w14:paraId="429874EC" w14:textId="77777777" w:rsidR="00B25DD6" w:rsidRPr="007B14E5" w:rsidRDefault="00B25DD6" w:rsidP="00D5329A">
            <w:pPr>
              <w:rPr>
                <w:b/>
                <w:sz w:val="22"/>
                <w:szCs w:val="22"/>
              </w:rPr>
            </w:pPr>
            <w:r w:rsidRPr="007B14E5">
              <w:rPr>
                <w:b/>
                <w:sz w:val="22"/>
                <w:szCs w:val="22"/>
              </w:rPr>
              <w:t>Object Name</w:t>
            </w:r>
          </w:p>
        </w:tc>
        <w:tc>
          <w:tcPr>
            <w:tcW w:w="1134" w:type="dxa"/>
          </w:tcPr>
          <w:p w14:paraId="6DCA5A13" w14:textId="77777777" w:rsidR="00B25DD6" w:rsidRPr="007B14E5" w:rsidRDefault="00B25DD6" w:rsidP="00D5329A">
            <w:pPr>
              <w:rPr>
                <w:b/>
                <w:sz w:val="22"/>
                <w:szCs w:val="22"/>
                <w:lang w:eastAsia="zh-CN"/>
              </w:rPr>
            </w:pPr>
            <w:r w:rsidRPr="007B14E5">
              <w:rPr>
                <w:b/>
                <w:sz w:val="22"/>
                <w:szCs w:val="22"/>
              </w:rPr>
              <w:t>D</w:t>
            </w:r>
            <w:r w:rsidRPr="007B14E5">
              <w:rPr>
                <w:b/>
                <w:sz w:val="22"/>
                <w:szCs w:val="22"/>
                <w:lang w:eastAsia="zh-CN"/>
              </w:rPr>
              <w:t>atabase</w:t>
            </w:r>
          </w:p>
        </w:tc>
        <w:tc>
          <w:tcPr>
            <w:tcW w:w="851" w:type="dxa"/>
          </w:tcPr>
          <w:p w14:paraId="06EE6AAA" w14:textId="77777777" w:rsidR="00B25DD6" w:rsidRPr="007B14E5" w:rsidRDefault="00B25DD6" w:rsidP="00D5329A">
            <w:pPr>
              <w:keepNext/>
              <w:rPr>
                <w:b/>
                <w:sz w:val="22"/>
                <w:szCs w:val="22"/>
              </w:rPr>
            </w:pPr>
            <w:r w:rsidRPr="007B14E5">
              <w:rPr>
                <w:b/>
                <w:sz w:val="22"/>
                <w:szCs w:val="22"/>
              </w:rPr>
              <w:t>Type</w:t>
            </w:r>
          </w:p>
        </w:tc>
        <w:tc>
          <w:tcPr>
            <w:tcW w:w="992" w:type="dxa"/>
          </w:tcPr>
          <w:p w14:paraId="037EB4A2" w14:textId="77777777" w:rsidR="00B25DD6" w:rsidRPr="007B14E5" w:rsidRDefault="00B25DD6" w:rsidP="00D5329A">
            <w:pPr>
              <w:keepNext/>
              <w:rPr>
                <w:b/>
                <w:sz w:val="22"/>
                <w:szCs w:val="22"/>
                <w:lang w:eastAsia="zh-CN"/>
              </w:rPr>
            </w:pPr>
            <w:r w:rsidRPr="007B14E5">
              <w:rPr>
                <w:b/>
                <w:sz w:val="22"/>
                <w:szCs w:val="22"/>
                <w:lang w:eastAsia="zh-CN"/>
              </w:rPr>
              <w:t>New/M</w:t>
            </w:r>
            <w:r w:rsidRPr="007B14E5">
              <w:rPr>
                <w:b/>
                <w:sz w:val="22"/>
                <w:szCs w:val="22"/>
                <w:lang w:eastAsia="zh-CN"/>
              </w:rPr>
              <w:lastRenderedPageBreak/>
              <w:t>od</w:t>
            </w:r>
          </w:p>
        </w:tc>
        <w:tc>
          <w:tcPr>
            <w:tcW w:w="2268" w:type="dxa"/>
          </w:tcPr>
          <w:p w14:paraId="2EE45929" w14:textId="77777777" w:rsidR="00B25DD6" w:rsidRPr="007B14E5" w:rsidRDefault="00B25DD6" w:rsidP="00D5329A">
            <w:pPr>
              <w:keepNext/>
              <w:rPr>
                <w:b/>
                <w:sz w:val="22"/>
                <w:szCs w:val="22"/>
              </w:rPr>
            </w:pPr>
            <w:r w:rsidRPr="007B14E5">
              <w:rPr>
                <w:b/>
                <w:sz w:val="22"/>
                <w:szCs w:val="22"/>
              </w:rPr>
              <w:lastRenderedPageBreak/>
              <w:t>Comments</w:t>
            </w:r>
          </w:p>
        </w:tc>
      </w:tr>
      <w:tr w:rsidR="00B25DD6" w:rsidRPr="007B14E5" w14:paraId="0F41D5A1" w14:textId="77777777" w:rsidTr="00D5329A">
        <w:trPr>
          <w:trHeight w:val="530"/>
        </w:trPr>
        <w:tc>
          <w:tcPr>
            <w:tcW w:w="558" w:type="dxa"/>
          </w:tcPr>
          <w:p w14:paraId="0C781660" w14:textId="77777777" w:rsidR="00B25DD6" w:rsidRPr="007B14E5" w:rsidRDefault="00B25DD6" w:rsidP="00D5329A">
            <w:pPr>
              <w:rPr>
                <w:sz w:val="22"/>
                <w:szCs w:val="22"/>
              </w:rPr>
            </w:pPr>
            <w:r w:rsidRPr="007B14E5">
              <w:rPr>
                <w:sz w:val="22"/>
                <w:szCs w:val="22"/>
              </w:rPr>
              <w:t>1</w:t>
            </w:r>
          </w:p>
        </w:tc>
        <w:tc>
          <w:tcPr>
            <w:tcW w:w="2527" w:type="dxa"/>
          </w:tcPr>
          <w:p w14:paraId="75FF153F" w14:textId="77777777" w:rsidR="00B25DD6" w:rsidRPr="007B14E5" w:rsidRDefault="005B1089" w:rsidP="00D5329A">
            <w:pPr>
              <w:rPr>
                <w:sz w:val="22"/>
                <w:szCs w:val="22"/>
              </w:rPr>
            </w:pPr>
            <w:r w:rsidRPr="005B1089">
              <w:rPr>
                <w:sz w:val="22"/>
                <w:szCs w:val="22"/>
              </w:rPr>
              <w:t>WelcomePageList</w:t>
            </w:r>
          </w:p>
        </w:tc>
        <w:tc>
          <w:tcPr>
            <w:tcW w:w="1134" w:type="dxa"/>
          </w:tcPr>
          <w:p w14:paraId="55DF10D0" w14:textId="77777777" w:rsidR="00B25DD6" w:rsidRPr="00DB43AC" w:rsidRDefault="00B25DD6" w:rsidP="00D5329A">
            <w:pPr>
              <w:rPr>
                <w:sz w:val="22"/>
                <w:szCs w:val="22"/>
                <w:lang w:eastAsia="zh-CN"/>
              </w:rPr>
            </w:pPr>
            <w:r w:rsidRPr="00DB43AC">
              <w:rPr>
                <w:sz w:val="22"/>
                <w:szCs w:val="22"/>
                <w:lang w:eastAsia="zh-CN"/>
              </w:rPr>
              <w:t>ChinaHCPGL</w:t>
            </w:r>
          </w:p>
          <w:p w14:paraId="6994F060" w14:textId="77777777" w:rsidR="00B25DD6" w:rsidRPr="007B14E5" w:rsidRDefault="00B25DD6" w:rsidP="00D5329A">
            <w:pPr>
              <w:rPr>
                <w:bCs/>
                <w:sz w:val="22"/>
                <w:szCs w:val="22"/>
                <w:lang w:eastAsia="zh-CN"/>
              </w:rPr>
            </w:pPr>
          </w:p>
        </w:tc>
        <w:tc>
          <w:tcPr>
            <w:tcW w:w="851" w:type="dxa"/>
          </w:tcPr>
          <w:p w14:paraId="11D67389" w14:textId="77777777" w:rsidR="00B25DD6" w:rsidRPr="007B14E5" w:rsidRDefault="00B25DD6" w:rsidP="00D5329A">
            <w:pPr>
              <w:rPr>
                <w:sz w:val="22"/>
                <w:szCs w:val="22"/>
                <w:lang w:eastAsia="zh-CN"/>
              </w:rPr>
            </w:pPr>
            <w:r w:rsidRPr="007B14E5">
              <w:rPr>
                <w:sz w:val="22"/>
                <w:szCs w:val="22"/>
                <w:lang w:eastAsia="zh-CN"/>
              </w:rPr>
              <w:t>Table</w:t>
            </w:r>
          </w:p>
        </w:tc>
        <w:tc>
          <w:tcPr>
            <w:tcW w:w="992" w:type="dxa"/>
          </w:tcPr>
          <w:p w14:paraId="6B1B0E62" w14:textId="77777777" w:rsidR="00B25DD6" w:rsidRPr="007B14E5" w:rsidRDefault="00250BF1" w:rsidP="00D5329A">
            <w:pPr>
              <w:rPr>
                <w:bCs/>
                <w:sz w:val="22"/>
                <w:szCs w:val="22"/>
                <w:lang w:eastAsia="zh-CN"/>
              </w:rPr>
            </w:pPr>
            <w:r>
              <w:rPr>
                <w:bCs/>
                <w:sz w:val="22"/>
                <w:szCs w:val="22"/>
                <w:lang w:eastAsia="zh-CN"/>
              </w:rPr>
              <w:t>New</w:t>
            </w:r>
          </w:p>
        </w:tc>
        <w:tc>
          <w:tcPr>
            <w:tcW w:w="2268" w:type="dxa"/>
          </w:tcPr>
          <w:p w14:paraId="0803A79D" w14:textId="77777777" w:rsidR="00B25DD6" w:rsidRPr="007B14E5" w:rsidRDefault="00B25DD6" w:rsidP="00D5329A">
            <w:pPr>
              <w:rPr>
                <w:sz w:val="22"/>
                <w:szCs w:val="22"/>
              </w:rPr>
            </w:pPr>
          </w:p>
        </w:tc>
      </w:tr>
      <w:tr w:rsidR="00B25DD6" w:rsidRPr="004F15A4" w14:paraId="69C670F2" w14:textId="77777777" w:rsidTr="00D5329A">
        <w:tc>
          <w:tcPr>
            <w:tcW w:w="558" w:type="dxa"/>
          </w:tcPr>
          <w:p w14:paraId="6BAD3FAD" w14:textId="77777777" w:rsidR="00B25DD6" w:rsidRPr="00197260" w:rsidRDefault="00B25DD6" w:rsidP="00D5329A">
            <w:pPr>
              <w:rPr>
                <w:sz w:val="22"/>
                <w:szCs w:val="22"/>
              </w:rPr>
            </w:pPr>
            <w:r w:rsidRPr="00197260">
              <w:rPr>
                <w:sz w:val="22"/>
                <w:szCs w:val="22"/>
              </w:rPr>
              <w:t>2</w:t>
            </w:r>
          </w:p>
        </w:tc>
        <w:tc>
          <w:tcPr>
            <w:tcW w:w="2527" w:type="dxa"/>
          </w:tcPr>
          <w:p w14:paraId="7070C6E8" w14:textId="77777777" w:rsidR="00B25DD6" w:rsidRPr="00197260" w:rsidRDefault="00003CE4" w:rsidP="00D5329A">
            <w:pPr>
              <w:rPr>
                <w:sz w:val="22"/>
                <w:szCs w:val="22"/>
              </w:rPr>
            </w:pPr>
            <w:r w:rsidRPr="00003CE4">
              <w:rPr>
                <w:sz w:val="22"/>
                <w:szCs w:val="22"/>
              </w:rPr>
              <w:t>GuidePageList</w:t>
            </w:r>
          </w:p>
        </w:tc>
        <w:tc>
          <w:tcPr>
            <w:tcW w:w="1134" w:type="dxa"/>
          </w:tcPr>
          <w:p w14:paraId="318BA440" w14:textId="77777777" w:rsidR="00B25DD6" w:rsidRPr="00DB43AC" w:rsidRDefault="00B25DD6" w:rsidP="00D5329A">
            <w:pPr>
              <w:rPr>
                <w:sz w:val="22"/>
                <w:szCs w:val="22"/>
                <w:lang w:eastAsia="zh-CN"/>
              </w:rPr>
            </w:pPr>
            <w:r w:rsidRPr="00DB43AC">
              <w:rPr>
                <w:sz w:val="22"/>
                <w:szCs w:val="22"/>
                <w:lang w:eastAsia="zh-CN"/>
              </w:rPr>
              <w:t>ChinaHCPGL</w:t>
            </w:r>
          </w:p>
          <w:p w14:paraId="5528E95D" w14:textId="77777777" w:rsidR="00B25DD6" w:rsidRPr="00197260" w:rsidRDefault="00B25DD6" w:rsidP="00D5329A">
            <w:pPr>
              <w:rPr>
                <w:bCs/>
                <w:sz w:val="22"/>
                <w:szCs w:val="22"/>
                <w:lang w:eastAsia="zh-CN"/>
              </w:rPr>
            </w:pPr>
          </w:p>
        </w:tc>
        <w:tc>
          <w:tcPr>
            <w:tcW w:w="851" w:type="dxa"/>
          </w:tcPr>
          <w:p w14:paraId="1D8D84E1" w14:textId="77777777" w:rsidR="00B25DD6" w:rsidRPr="00197260" w:rsidRDefault="00B25DD6" w:rsidP="00D5329A">
            <w:pPr>
              <w:rPr>
                <w:sz w:val="22"/>
                <w:szCs w:val="22"/>
                <w:lang w:eastAsia="zh-CN"/>
              </w:rPr>
            </w:pPr>
            <w:r w:rsidRPr="007B14E5">
              <w:rPr>
                <w:sz w:val="22"/>
                <w:szCs w:val="22"/>
                <w:lang w:eastAsia="zh-CN"/>
              </w:rPr>
              <w:t>Table</w:t>
            </w:r>
          </w:p>
        </w:tc>
        <w:tc>
          <w:tcPr>
            <w:tcW w:w="992" w:type="dxa"/>
          </w:tcPr>
          <w:p w14:paraId="592F7B63" w14:textId="77777777" w:rsidR="00B25DD6" w:rsidRPr="00197260" w:rsidRDefault="00B25DD6" w:rsidP="00D5329A">
            <w:pPr>
              <w:rPr>
                <w:bCs/>
                <w:sz w:val="22"/>
                <w:szCs w:val="22"/>
                <w:lang w:eastAsia="zh-CN"/>
              </w:rPr>
            </w:pPr>
            <w:r>
              <w:rPr>
                <w:bCs/>
                <w:sz w:val="22"/>
                <w:szCs w:val="22"/>
                <w:lang w:eastAsia="zh-CN"/>
              </w:rPr>
              <w:t>N</w:t>
            </w:r>
            <w:r>
              <w:rPr>
                <w:rFonts w:hint="eastAsia"/>
                <w:bCs/>
                <w:sz w:val="22"/>
                <w:szCs w:val="22"/>
                <w:lang w:eastAsia="zh-CN"/>
              </w:rPr>
              <w:t>ew</w:t>
            </w:r>
          </w:p>
        </w:tc>
        <w:tc>
          <w:tcPr>
            <w:tcW w:w="2268" w:type="dxa"/>
          </w:tcPr>
          <w:p w14:paraId="0D9D6207" w14:textId="77777777" w:rsidR="00B25DD6" w:rsidRPr="004F15A4" w:rsidRDefault="00B25DD6" w:rsidP="00D5329A">
            <w:pPr>
              <w:rPr>
                <w:sz w:val="22"/>
                <w:szCs w:val="22"/>
                <w:lang w:eastAsia="zh-CN"/>
              </w:rPr>
            </w:pPr>
          </w:p>
        </w:tc>
      </w:tr>
      <w:tr w:rsidR="00B25DD6" w:rsidRPr="007B14E5" w14:paraId="0C31F481" w14:textId="77777777" w:rsidTr="00D5329A">
        <w:tc>
          <w:tcPr>
            <w:tcW w:w="558" w:type="dxa"/>
          </w:tcPr>
          <w:p w14:paraId="7CE7DBE9" w14:textId="77777777" w:rsidR="00B25DD6" w:rsidRPr="007B14E5" w:rsidRDefault="00B25DD6" w:rsidP="00D5329A">
            <w:pPr>
              <w:rPr>
                <w:sz w:val="22"/>
                <w:szCs w:val="22"/>
              </w:rPr>
            </w:pPr>
            <w:r>
              <w:rPr>
                <w:sz w:val="22"/>
                <w:szCs w:val="22"/>
              </w:rPr>
              <w:t>3</w:t>
            </w:r>
          </w:p>
        </w:tc>
        <w:tc>
          <w:tcPr>
            <w:tcW w:w="2527" w:type="dxa"/>
          </w:tcPr>
          <w:p w14:paraId="65EC7E57" w14:textId="77777777" w:rsidR="00B25DD6" w:rsidRPr="007B14E5" w:rsidRDefault="00BB7E20" w:rsidP="00D5329A">
            <w:pPr>
              <w:rPr>
                <w:noProof/>
                <w:sz w:val="22"/>
                <w:szCs w:val="22"/>
                <w:lang w:eastAsia="zh-CN"/>
              </w:rPr>
            </w:pPr>
            <w:r w:rsidRPr="00BB7E20">
              <w:rPr>
                <w:noProof/>
                <w:sz w:val="22"/>
                <w:szCs w:val="22"/>
              </w:rPr>
              <w:t>GuidePageFiles</w:t>
            </w:r>
          </w:p>
        </w:tc>
        <w:tc>
          <w:tcPr>
            <w:tcW w:w="1134" w:type="dxa"/>
          </w:tcPr>
          <w:p w14:paraId="3CB7C3D2" w14:textId="77777777" w:rsidR="00B25DD6" w:rsidRPr="00DB43AC" w:rsidRDefault="00B25DD6" w:rsidP="00D5329A">
            <w:pPr>
              <w:rPr>
                <w:sz w:val="22"/>
                <w:szCs w:val="22"/>
                <w:lang w:eastAsia="zh-CN"/>
              </w:rPr>
            </w:pPr>
            <w:r w:rsidRPr="00DB43AC">
              <w:rPr>
                <w:sz w:val="22"/>
                <w:szCs w:val="22"/>
                <w:lang w:eastAsia="zh-CN"/>
              </w:rPr>
              <w:t>ChinaHCPGL</w:t>
            </w:r>
          </w:p>
          <w:p w14:paraId="70E01E8F" w14:textId="77777777" w:rsidR="00B25DD6" w:rsidRPr="00197260" w:rsidRDefault="00B25DD6" w:rsidP="00D5329A">
            <w:pPr>
              <w:rPr>
                <w:bCs/>
                <w:sz w:val="22"/>
                <w:szCs w:val="22"/>
                <w:lang w:eastAsia="zh-CN"/>
              </w:rPr>
            </w:pPr>
          </w:p>
        </w:tc>
        <w:tc>
          <w:tcPr>
            <w:tcW w:w="851" w:type="dxa"/>
          </w:tcPr>
          <w:p w14:paraId="61015AE5" w14:textId="77777777" w:rsidR="00B25DD6" w:rsidRPr="00197260" w:rsidRDefault="00B25DD6" w:rsidP="00D5329A">
            <w:pPr>
              <w:rPr>
                <w:sz w:val="22"/>
                <w:szCs w:val="22"/>
                <w:lang w:eastAsia="zh-CN"/>
              </w:rPr>
            </w:pPr>
            <w:r w:rsidRPr="007B14E5">
              <w:rPr>
                <w:sz w:val="22"/>
                <w:szCs w:val="22"/>
                <w:lang w:eastAsia="zh-CN"/>
              </w:rPr>
              <w:t>Table</w:t>
            </w:r>
          </w:p>
        </w:tc>
        <w:tc>
          <w:tcPr>
            <w:tcW w:w="992" w:type="dxa"/>
          </w:tcPr>
          <w:p w14:paraId="0C08E247" w14:textId="77777777" w:rsidR="00B25DD6" w:rsidRPr="00197260" w:rsidRDefault="00B25DD6" w:rsidP="00D5329A">
            <w:pPr>
              <w:rPr>
                <w:bCs/>
                <w:sz w:val="22"/>
                <w:szCs w:val="22"/>
                <w:lang w:eastAsia="zh-CN"/>
              </w:rPr>
            </w:pPr>
            <w:r>
              <w:rPr>
                <w:bCs/>
                <w:sz w:val="22"/>
                <w:szCs w:val="22"/>
                <w:lang w:eastAsia="zh-CN"/>
              </w:rPr>
              <w:t>N</w:t>
            </w:r>
            <w:r>
              <w:rPr>
                <w:rFonts w:hint="eastAsia"/>
                <w:bCs/>
                <w:sz w:val="22"/>
                <w:szCs w:val="22"/>
                <w:lang w:eastAsia="zh-CN"/>
              </w:rPr>
              <w:t>ew</w:t>
            </w:r>
          </w:p>
        </w:tc>
        <w:tc>
          <w:tcPr>
            <w:tcW w:w="2268" w:type="dxa"/>
          </w:tcPr>
          <w:p w14:paraId="4BDD8486" w14:textId="77777777" w:rsidR="00B25DD6" w:rsidRPr="007B14E5" w:rsidRDefault="00B25DD6" w:rsidP="00D5329A">
            <w:pPr>
              <w:rPr>
                <w:sz w:val="22"/>
                <w:szCs w:val="22"/>
              </w:rPr>
            </w:pPr>
          </w:p>
        </w:tc>
      </w:tr>
    </w:tbl>
    <w:bookmarkStart w:id="273" w:name="_MON_1572161063"/>
    <w:bookmarkEnd w:id="273"/>
    <w:p w14:paraId="737DBAF2" w14:textId="77777777" w:rsidR="00BA6C34" w:rsidRPr="00335D89" w:rsidRDefault="004D3013" w:rsidP="00335D89">
      <w:pPr>
        <w:rPr>
          <w:rFonts w:ascii="Arial" w:hAnsi="Arial"/>
          <w:bCs/>
          <w:sz w:val="22"/>
          <w:szCs w:val="22"/>
          <w:lang w:eastAsia="zh-CN"/>
        </w:rPr>
      </w:pPr>
      <w:r>
        <w:rPr>
          <w:rFonts w:ascii="Arial" w:hAnsi="Arial"/>
          <w:bCs/>
          <w:sz w:val="22"/>
          <w:szCs w:val="22"/>
          <w:lang w:eastAsia="zh-CN"/>
        </w:rPr>
        <w:object w:dxaOrig="1536" w:dyaOrig="1113" w14:anchorId="3462790E">
          <v:shape id="_x0000_i1030" type="#_x0000_t75" style="width:76.5pt;height:55.5pt" o:ole="">
            <v:imagedata r:id="rId76" o:title=""/>
          </v:shape>
          <o:OLEObject Type="Embed" ProgID="Excel.Sheet.12" ShapeID="_x0000_i1030" DrawAspect="Icon" ObjectID="_1572437887" r:id="rId77"/>
        </w:object>
      </w:r>
      <w:bookmarkStart w:id="274" w:name="_GoBack"/>
      <w:bookmarkEnd w:id="274"/>
    </w:p>
    <w:p w14:paraId="3979DE0F" w14:textId="77777777" w:rsidR="00335D89" w:rsidRPr="00335D89" w:rsidRDefault="005A7DA2" w:rsidP="00335D89">
      <w:pPr>
        <w:pStyle w:val="Heading3"/>
        <w:numPr>
          <w:ilvl w:val="2"/>
          <w:numId w:val="35"/>
        </w:numPr>
        <w:rPr>
          <w:sz w:val="22"/>
          <w:szCs w:val="22"/>
          <w:lang w:eastAsia="zh-CN"/>
        </w:rPr>
      </w:pPr>
      <w:bookmarkStart w:id="275" w:name="_Toc497989263"/>
      <w:r>
        <w:rPr>
          <w:sz w:val="22"/>
          <w:szCs w:val="22"/>
          <w:lang w:eastAsia="zh-CN"/>
        </w:rPr>
        <w:t>P</w:t>
      </w:r>
      <w:r>
        <w:rPr>
          <w:rFonts w:hint="eastAsia"/>
          <w:sz w:val="22"/>
          <w:szCs w:val="22"/>
          <w:lang w:eastAsia="zh-CN"/>
        </w:rPr>
        <w:t>age</w:t>
      </w:r>
      <w:r w:rsidR="00335D89" w:rsidRPr="00335D89">
        <w:rPr>
          <w:rFonts w:hint="eastAsia"/>
          <w:sz w:val="22"/>
          <w:szCs w:val="22"/>
          <w:lang w:eastAsia="zh-CN"/>
        </w:rPr>
        <w:t xml:space="preserve"> Design</w:t>
      </w:r>
      <w:bookmarkEnd w:id="275"/>
    </w:p>
    <w:p w14:paraId="1348C0F1" w14:textId="77777777" w:rsidR="00335D89" w:rsidRPr="00335D89" w:rsidRDefault="00335D89" w:rsidP="00335D89">
      <w:pPr>
        <w:rPr>
          <w:lang w:eastAsia="zh-CN"/>
        </w:rPr>
      </w:pPr>
    </w:p>
    <w:p w14:paraId="691E88B5" w14:textId="77777777" w:rsidR="00B25DD6" w:rsidRPr="00B25DD6" w:rsidRDefault="00B25DD6" w:rsidP="00B25DD6">
      <w:pPr>
        <w:rPr>
          <w:lang w:eastAsia="zh-CN"/>
        </w:rPr>
      </w:pPr>
    </w:p>
    <w:p w14:paraId="536F7992" w14:textId="77777777" w:rsidR="00E50CB7" w:rsidRDefault="00CD3142" w:rsidP="00E50CB7">
      <w:pPr>
        <w:pStyle w:val="Heading4"/>
        <w:keepLines/>
        <w:spacing w:before="0" w:after="240"/>
        <w:rPr>
          <w:lang w:eastAsia="zh-CN"/>
        </w:rPr>
      </w:pPr>
      <w:bookmarkStart w:id="276" w:name="_Toc497989264"/>
      <w:r>
        <w:rPr>
          <w:rFonts w:hint="eastAsia"/>
          <w:lang w:eastAsia="zh-CN"/>
        </w:rPr>
        <w:t>管理欢迎页内容</w:t>
      </w:r>
      <w:bookmarkEnd w:id="276"/>
    </w:p>
    <w:p w14:paraId="7697AC81" w14:textId="77777777" w:rsidR="00E50CB7" w:rsidRPr="00E50CB7" w:rsidRDefault="00E50CB7" w:rsidP="00E50CB7">
      <w:pPr>
        <w:rPr>
          <w:lang w:eastAsia="zh-CN"/>
        </w:rPr>
      </w:pPr>
    </w:p>
    <w:p w14:paraId="33C1C23B" w14:textId="77777777" w:rsidR="001A2AB0" w:rsidRDefault="001A2AB0" w:rsidP="001A2AB0">
      <w:pPr>
        <w:pStyle w:val="Heading5"/>
        <w:keepNext/>
        <w:keepLines/>
        <w:spacing w:before="200" w:after="240"/>
      </w:pPr>
      <w:bookmarkStart w:id="277" w:name="_Toc497989265"/>
      <w:r w:rsidRPr="0033004D">
        <w:t>Description</w:t>
      </w:r>
      <w:bookmarkEnd w:id="277"/>
      <w:r w:rsidRPr="0033004D">
        <w:t xml:space="preserve"> </w:t>
      </w:r>
    </w:p>
    <w:p w14:paraId="2B452488" w14:textId="77777777" w:rsidR="001A2AB0" w:rsidRPr="00765A09" w:rsidRDefault="001A2AB0" w:rsidP="001A2AB0">
      <w:pPr>
        <w:pStyle w:val="1"/>
        <w:ind w:leftChars="392" w:left="941"/>
        <w:rPr>
          <w:rFonts w:asciiTheme="minorEastAsia" w:hAnsiTheme="minorEastAsia"/>
          <w:lang w:eastAsia="zh-CN"/>
        </w:rPr>
      </w:pPr>
      <w:r w:rsidRPr="00765A09">
        <w:rPr>
          <w:rFonts w:asciiTheme="minorEastAsia" w:hAnsiTheme="minorEastAsia"/>
          <w:lang w:eastAsia="zh-CN"/>
        </w:rPr>
        <w:t>YiG</w:t>
      </w:r>
      <w:r w:rsidRPr="00765A09">
        <w:rPr>
          <w:rFonts w:asciiTheme="minorEastAsia" w:hAnsiTheme="minorEastAsia" w:hint="eastAsia"/>
          <w:lang w:eastAsia="zh-CN"/>
        </w:rPr>
        <w:t>u 管理平台添加欢迎页文件列表界面，新建欢迎页文件界面，编辑欢迎页文件界面，预览已上传的欢迎页文件界面。</w:t>
      </w:r>
    </w:p>
    <w:p w14:paraId="169739BE" w14:textId="77777777" w:rsidR="001A2AB0" w:rsidRDefault="001A2AB0" w:rsidP="001A2AB0">
      <w:pPr>
        <w:pStyle w:val="Heading5"/>
        <w:keepNext/>
        <w:keepLines/>
        <w:spacing w:before="200" w:after="240"/>
      </w:pPr>
      <w:bookmarkStart w:id="278" w:name="_Toc497989266"/>
      <w:r w:rsidRPr="0033004D">
        <w:lastRenderedPageBreak/>
        <w:t xml:space="preserve">Functional </w:t>
      </w:r>
      <w:r w:rsidRPr="0033004D">
        <w:rPr>
          <w:rFonts w:hint="eastAsia"/>
        </w:rPr>
        <w:t>Design</w:t>
      </w:r>
      <w:bookmarkEnd w:id="278"/>
    </w:p>
    <w:p w14:paraId="428EFAAD" w14:textId="77777777" w:rsidR="001A2AB0" w:rsidRPr="001E0895" w:rsidRDefault="001A2AB0" w:rsidP="001A2AB0">
      <w:pPr>
        <w:pStyle w:val="BulletTextHeading1Outline"/>
        <w:numPr>
          <w:ilvl w:val="0"/>
          <w:numId w:val="21"/>
        </w:numPr>
        <w:tabs>
          <w:tab w:val="left" w:pos="1480"/>
        </w:tabs>
        <w:ind w:left="1305"/>
        <w:rPr>
          <w:lang w:eastAsia="zh-CN"/>
        </w:rPr>
      </w:pPr>
      <w:r>
        <w:rPr>
          <w:rFonts w:hint="eastAsia"/>
          <w:lang w:eastAsia="zh-CN"/>
        </w:rPr>
        <w:t>欢迎页文件列表</w:t>
      </w:r>
    </w:p>
    <w:p w14:paraId="023391B9" w14:textId="77777777" w:rsidR="001A2AB0" w:rsidRDefault="001A2AB0" w:rsidP="001A2AB0">
      <w:pPr>
        <w:pStyle w:val="1"/>
        <w:ind w:left="1305"/>
        <w:rPr>
          <w:lang w:eastAsia="zh-CN"/>
        </w:rPr>
      </w:pPr>
      <w:r>
        <w:rPr>
          <w:rFonts w:hint="eastAsia"/>
          <w:lang w:eastAsia="zh-CN"/>
        </w:rPr>
        <w:t>类似下图布局，提供新建，编辑，删除链接</w:t>
      </w:r>
      <w:r>
        <w:rPr>
          <w:rFonts w:hint="eastAsia"/>
          <w:lang w:eastAsia="zh-CN"/>
        </w:rPr>
        <w:t xml:space="preserve">                                     </w:t>
      </w:r>
      <w:r>
        <w:rPr>
          <w:lang w:eastAsia="zh-CN"/>
        </w:rPr>
        <w:t xml:space="preserve">     </w:t>
      </w:r>
    </w:p>
    <w:p w14:paraId="0F6A15A4" w14:textId="77777777" w:rsidR="001A2AB0" w:rsidRDefault="001A2AB0" w:rsidP="001A2AB0">
      <w:pPr>
        <w:pStyle w:val="1"/>
        <w:rPr>
          <w:lang w:eastAsia="zh-CN"/>
        </w:rPr>
      </w:pPr>
      <w:r>
        <w:rPr>
          <w:lang w:eastAsia="zh-CN"/>
        </w:rPr>
        <w:t xml:space="preserve">           </w:t>
      </w:r>
      <w:r>
        <w:rPr>
          <w:noProof/>
          <w:lang w:eastAsia="zh-CN"/>
        </w:rPr>
        <w:drawing>
          <wp:inline distT="0" distB="0" distL="0" distR="0" wp14:anchorId="40CADF62" wp14:editId="41E88F83">
            <wp:extent cx="4779034" cy="1898707"/>
            <wp:effectExtent l="0" t="0" r="254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2690" cy="1916052"/>
                    </a:xfrm>
                    <a:prstGeom prst="rect">
                      <a:avLst/>
                    </a:prstGeom>
                  </pic:spPr>
                </pic:pic>
              </a:graphicData>
            </a:graphic>
          </wp:inline>
        </w:drawing>
      </w:r>
    </w:p>
    <w:p w14:paraId="73CCE73B" w14:textId="77777777" w:rsidR="001A2AB0" w:rsidRDefault="001A2AB0" w:rsidP="001A2AB0">
      <w:pPr>
        <w:pStyle w:val="BulletTextHeading1Outline"/>
        <w:numPr>
          <w:ilvl w:val="0"/>
          <w:numId w:val="21"/>
        </w:numPr>
        <w:tabs>
          <w:tab w:val="left" w:pos="1480"/>
        </w:tabs>
        <w:ind w:left="1305"/>
        <w:rPr>
          <w:lang w:eastAsia="zh-CN"/>
        </w:rPr>
      </w:pPr>
      <w:r>
        <w:rPr>
          <w:rFonts w:hint="eastAsia"/>
          <w:lang w:eastAsia="zh-CN"/>
        </w:rPr>
        <w:t xml:space="preserve"> </w:t>
      </w:r>
      <w:r>
        <w:rPr>
          <w:rFonts w:hint="eastAsia"/>
          <w:lang w:eastAsia="zh-CN"/>
        </w:rPr>
        <w:t>新建欢迎页文件</w:t>
      </w:r>
    </w:p>
    <w:p w14:paraId="16CFAB30" w14:textId="77777777" w:rsidR="001A2AB0" w:rsidRPr="00780E40" w:rsidRDefault="001A2AB0" w:rsidP="00554245">
      <w:pPr>
        <w:pStyle w:val="BulletTextHeading1Outline"/>
        <w:numPr>
          <w:ilvl w:val="0"/>
          <w:numId w:val="26"/>
        </w:numPr>
        <w:tabs>
          <w:tab w:val="left" w:pos="1480"/>
        </w:tabs>
        <w:rPr>
          <w:rFonts w:asciiTheme="minorEastAsia" w:hAnsiTheme="minorEastAsia"/>
          <w:sz w:val="20"/>
          <w:szCs w:val="20"/>
          <w:lang w:eastAsia="zh-CN"/>
        </w:rPr>
      </w:pPr>
      <w:r w:rsidRPr="00780E40">
        <w:rPr>
          <w:rFonts w:asciiTheme="minorEastAsia" w:hAnsiTheme="minorEastAsia" w:hint="eastAsia"/>
          <w:sz w:val="20"/>
          <w:szCs w:val="20"/>
          <w:lang w:eastAsia="zh-CN"/>
        </w:rPr>
        <w:t>考虑到手机与pad分辨率的不同，上传文件</w:t>
      </w:r>
      <w:del w:id="279" w:author="Yueyue Yao" w:date="2017-11-14T15:27:00Z">
        <w:r w:rsidRPr="00780E40" w:rsidDel="009E1ED9">
          <w:rPr>
            <w:rFonts w:asciiTheme="minorEastAsia" w:hAnsiTheme="minorEastAsia" w:hint="eastAsia"/>
            <w:sz w:val="20"/>
            <w:szCs w:val="20"/>
            <w:lang w:eastAsia="zh-CN"/>
          </w:rPr>
          <w:delText>可能</w:delText>
        </w:r>
      </w:del>
      <w:r w:rsidRPr="00780E40">
        <w:rPr>
          <w:rFonts w:asciiTheme="minorEastAsia" w:hAnsiTheme="minorEastAsia" w:hint="eastAsia"/>
          <w:sz w:val="20"/>
          <w:szCs w:val="20"/>
          <w:lang w:eastAsia="zh-CN"/>
        </w:rPr>
        <w:t>需要区分手机版及pad版</w:t>
      </w:r>
    </w:p>
    <w:p w14:paraId="37E70184" w14:textId="77777777" w:rsidR="001A2AB0" w:rsidRPr="00780E40" w:rsidRDefault="001A2AB0" w:rsidP="00554245">
      <w:pPr>
        <w:pStyle w:val="BulletTextHeading1Outline"/>
        <w:numPr>
          <w:ilvl w:val="0"/>
          <w:numId w:val="26"/>
        </w:numPr>
        <w:tabs>
          <w:tab w:val="left" w:pos="1480"/>
        </w:tabs>
        <w:rPr>
          <w:sz w:val="20"/>
          <w:szCs w:val="20"/>
          <w:lang w:eastAsia="zh-CN"/>
        </w:rPr>
      </w:pPr>
      <w:r w:rsidRPr="00780E40">
        <w:rPr>
          <w:rFonts w:asciiTheme="minorEastAsia" w:hAnsiTheme="minorEastAsia" w:hint="eastAsia"/>
          <w:sz w:val="20"/>
          <w:szCs w:val="20"/>
          <w:lang w:eastAsia="zh-CN"/>
        </w:rPr>
        <w:t>可设置生效时间设置和失效时间</w:t>
      </w:r>
    </w:p>
    <w:p w14:paraId="3431FDD2" w14:textId="77777777" w:rsidR="001A2AB0" w:rsidRDefault="001A2AB0" w:rsidP="00554245">
      <w:pPr>
        <w:pStyle w:val="BulletTextHeading1Outline"/>
        <w:numPr>
          <w:ilvl w:val="0"/>
          <w:numId w:val="21"/>
        </w:numPr>
        <w:tabs>
          <w:tab w:val="left" w:pos="1480"/>
        </w:tabs>
        <w:ind w:left="1305"/>
        <w:rPr>
          <w:lang w:eastAsia="zh-CN"/>
        </w:rPr>
      </w:pPr>
      <w:r>
        <w:rPr>
          <w:lang w:eastAsia="zh-CN"/>
        </w:rPr>
        <w:tab/>
      </w:r>
      <w:r>
        <w:rPr>
          <w:rFonts w:hint="eastAsia"/>
          <w:lang w:eastAsia="zh-CN"/>
        </w:rPr>
        <w:t>编辑欢迎页文件</w:t>
      </w:r>
    </w:p>
    <w:p w14:paraId="7CE32519" w14:textId="77777777" w:rsidR="001A2AB0" w:rsidRPr="00A65692" w:rsidRDefault="001A2AB0" w:rsidP="00CD4C03">
      <w:pPr>
        <w:pStyle w:val="BulletTextHeading1Outline"/>
        <w:numPr>
          <w:ilvl w:val="0"/>
          <w:numId w:val="28"/>
        </w:numPr>
        <w:tabs>
          <w:tab w:val="left" w:pos="1480"/>
        </w:tabs>
        <w:rPr>
          <w:sz w:val="20"/>
          <w:szCs w:val="20"/>
        </w:rPr>
      </w:pPr>
      <w:r w:rsidRPr="00A65692">
        <w:rPr>
          <w:rFonts w:hint="eastAsia"/>
          <w:sz w:val="20"/>
          <w:szCs w:val="20"/>
        </w:rPr>
        <w:t>可创建字段皆可编辑</w:t>
      </w:r>
    </w:p>
    <w:p w14:paraId="311318AF" w14:textId="77777777" w:rsidR="001A2AB0" w:rsidRPr="00A65692" w:rsidRDefault="001A2AB0" w:rsidP="00CD4C03">
      <w:pPr>
        <w:pStyle w:val="BulletTextHeading1Outline"/>
        <w:numPr>
          <w:ilvl w:val="0"/>
          <w:numId w:val="28"/>
        </w:numPr>
        <w:tabs>
          <w:tab w:val="left" w:pos="1480"/>
        </w:tabs>
        <w:rPr>
          <w:sz w:val="20"/>
          <w:szCs w:val="20"/>
        </w:rPr>
      </w:pPr>
      <w:r w:rsidRPr="00A65692">
        <w:rPr>
          <w:rFonts w:hint="eastAsia"/>
          <w:sz w:val="20"/>
          <w:szCs w:val="20"/>
        </w:rPr>
        <w:t>已上传的文件需可替换</w:t>
      </w:r>
    </w:p>
    <w:p w14:paraId="44A6BAEE" w14:textId="77777777" w:rsidR="001A2AB0" w:rsidRDefault="001A2AB0" w:rsidP="001A2AB0">
      <w:pPr>
        <w:pStyle w:val="BulletTextHeading1Outline"/>
        <w:numPr>
          <w:ilvl w:val="0"/>
          <w:numId w:val="21"/>
        </w:numPr>
        <w:tabs>
          <w:tab w:val="left" w:pos="1480"/>
        </w:tabs>
        <w:ind w:left="1305"/>
        <w:rPr>
          <w:lang w:eastAsia="zh-CN"/>
        </w:rPr>
      </w:pPr>
      <w:r>
        <w:rPr>
          <w:lang w:eastAsia="zh-CN"/>
        </w:rPr>
        <w:tab/>
      </w:r>
      <w:r>
        <w:rPr>
          <w:rFonts w:hint="eastAsia"/>
          <w:lang w:eastAsia="zh-CN"/>
        </w:rPr>
        <w:t>预览已上传的欢迎页文件</w:t>
      </w:r>
      <w:r>
        <w:rPr>
          <w:rFonts w:hint="eastAsia"/>
          <w:lang w:eastAsia="zh-CN"/>
        </w:rPr>
        <w:t xml:space="preserve">   </w:t>
      </w:r>
    </w:p>
    <w:p w14:paraId="4B5E0FA2" w14:textId="77777777" w:rsidR="001A2AB0" w:rsidRPr="00D45110" w:rsidRDefault="001A2AB0" w:rsidP="00086BF5">
      <w:pPr>
        <w:pStyle w:val="BulletTextHeading1Outline"/>
        <w:numPr>
          <w:ilvl w:val="0"/>
          <w:numId w:val="29"/>
        </w:numPr>
        <w:tabs>
          <w:tab w:val="left" w:pos="1480"/>
        </w:tabs>
        <w:rPr>
          <w:rFonts w:asciiTheme="minorEastAsia" w:hAnsiTheme="minorEastAsia"/>
          <w:sz w:val="20"/>
          <w:szCs w:val="20"/>
          <w:lang w:eastAsia="zh-CN"/>
        </w:rPr>
      </w:pPr>
      <w:r w:rsidRPr="00D45110">
        <w:rPr>
          <w:rFonts w:asciiTheme="minorEastAsia" w:hAnsiTheme="minorEastAsia" w:hint="eastAsia"/>
          <w:sz w:val="20"/>
          <w:szCs w:val="20"/>
          <w:lang w:eastAsia="zh-CN"/>
        </w:rPr>
        <w:t>预览按钮在列表页及新建编辑页都做显示</w:t>
      </w:r>
    </w:p>
    <w:p w14:paraId="728A8527" w14:textId="77777777" w:rsidR="001A2AB0" w:rsidRPr="00D45110" w:rsidRDefault="001A2AB0" w:rsidP="00086BF5">
      <w:pPr>
        <w:pStyle w:val="BulletTextHeading1Outline"/>
        <w:numPr>
          <w:ilvl w:val="0"/>
          <w:numId w:val="29"/>
        </w:numPr>
        <w:tabs>
          <w:tab w:val="left" w:pos="1480"/>
        </w:tabs>
        <w:rPr>
          <w:rFonts w:asciiTheme="minorEastAsia" w:hAnsiTheme="minorEastAsia"/>
          <w:sz w:val="20"/>
          <w:szCs w:val="20"/>
          <w:lang w:eastAsia="zh-CN"/>
        </w:rPr>
      </w:pPr>
      <w:r w:rsidRPr="00D45110">
        <w:rPr>
          <w:rFonts w:asciiTheme="minorEastAsia" w:hAnsiTheme="minorEastAsia" w:hint="eastAsia"/>
          <w:sz w:val="20"/>
          <w:szCs w:val="20"/>
          <w:lang w:eastAsia="zh-CN"/>
        </w:rPr>
        <w:lastRenderedPageBreak/>
        <w:t>预览尺寸暂定手机及ipad两种</w:t>
      </w:r>
    </w:p>
    <w:p w14:paraId="47231810" w14:textId="77777777" w:rsidR="008115D7" w:rsidRPr="008115D7" w:rsidRDefault="008115D7" w:rsidP="008115D7">
      <w:pPr>
        <w:rPr>
          <w:lang w:eastAsia="zh-CN"/>
        </w:rPr>
      </w:pPr>
    </w:p>
    <w:p w14:paraId="285EF10F" w14:textId="77777777" w:rsidR="00BA7D6C" w:rsidRDefault="00BA7D6C" w:rsidP="00BA7D6C">
      <w:pPr>
        <w:pStyle w:val="Heading4"/>
        <w:keepLines/>
        <w:spacing w:before="0" w:after="240"/>
        <w:rPr>
          <w:lang w:eastAsia="zh-CN"/>
        </w:rPr>
      </w:pPr>
      <w:bookmarkStart w:id="280" w:name="_Toc497989267"/>
      <w:r>
        <w:rPr>
          <w:rFonts w:hint="eastAsia"/>
          <w:lang w:eastAsia="zh-CN"/>
        </w:rPr>
        <w:t>管理</w:t>
      </w:r>
      <w:r w:rsidR="002D6AE2">
        <w:rPr>
          <w:rFonts w:hint="eastAsia"/>
          <w:lang w:eastAsia="zh-CN"/>
        </w:rPr>
        <w:t>引导</w:t>
      </w:r>
      <w:r>
        <w:rPr>
          <w:rFonts w:hint="eastAsia"/>
          <w:lang w:eastAsia="zh-CN"/>
        </w:rPr>
        <w:t>页内容</w:t>
      </w:r>
      <w:bookmarkEnd w:id="280"/>
    </w:p>
    <w:p w14:paraId="5D529EB8" w14:textId="77777777" w:rsidR="001C2100" w:rsidRPr="0033004D" w:rsidRDefault="001C2100" w:rsidP="001C2100">
      <w:pPr>
        <w:pStyle w:val="Heading5"/>
        <w:keepNext/>
        <w:keepLines/>
        <w:spacing w:before="200" w:after="240"/>
      </w:pPr>
      <w:bookmarkStart w:id="281" w:name="_Toc497989268"/>
      <w:r w:rsidRPr="0033004D">
        <w:t>Description</w:t>
      </w:r>
      <w:bookmarkEnd w:id="281"/>
      <w:r w:rsidRPr="0033004D">
        <w:t xml:space="preserve"> </w:t>
      </w:r>
    </w:p>
    <w:p w14:paraId="459FE39E" w14:textId="77777777" w:rsidR="001C2100" w:rsidRPr="00007450" w:rsidRDefault="001C2100" w:rsidP="001C2100">
      <w:pPr>
        <w:pStyle w:val="1"/>
        <w:ind w:left="0" w:firstLine="645"/>
        <w:rPr>
          <w:rFonts w:asciiTheme="minorEastAsia" w:hAnsiTheme="minorEastAsia"/>
          <w:sz w:val="20"/>
          <w:szCs w:val="20"/>
          <w:lang w:eastAsia="zh-CN"/>
        </w:rPr>
      </w:pPr>
      <w:r w:rsidRPr="00007450">
        <w:rPr>
          <w:rFonts w:asciiTheme="minorEastAsia" w:hAnsiTheme="minorEastAsia" w:hint="eastAsia"/>
          <w:lang w:eastAsia="zh-CN"/>
        </w:rPr>
        <w:t>为YiGu</w:t>
      </w:r>
      <w:r w:rsidRPr="00007450">
        <w:rPr>
          <w:rFonts w:asciiTheme="minorEastAsia" w:hAnsiTheme="minorEastAsia"/>
          <w:lang w:eastAsia="zh-CN"/>
        </w:rPr>
        <w:t xml:space="preserve"> APP</w:t>
      </w:r>
      <w:r w:rsidRPr="00007450">
        <w:rPr>
          <w:rFonts w:asciiTheme="minorEastAsia" w:hAnsiTheme="minorEastAsia" w:hint="eastAsia"/>
          <w:lang w:eastAsia="zh-CN"/>
        </w:rPr>
        <w:t>引导页，可在用户下载YiGu</w:t>
      </w:r>
      <w:r w:rsidRPr="00007450">
        <w:rPr>
          <w:rFonts w:asciiTheme="minorEastAsia" w:hAnsiTheme="minorEastAsia"/>
          <w:lang w:eastAsia="zh-CN"/>
        </w:rPr>
        <w:t xml:space="preserve"> A</w:t>
      </w:r>
      <w:r w:rsidRPr="00007450">
        <w:rPr>
          <w:rFonts w:asciiTheme="minorEastAsia" w:hAnsiTheme="minorEastAsia" w:hint="eastAsia"/>
          <w:lang w:eastAsia="zh-CN"/>
        </w:rPr>
        <w:t xml:space="preserve">pp首次打开时展示引导页图片      </w:t>
      </w:r>
    </w:p>
    <w:p w14:paraId="21EBF805" w14:textId="77777777" w:rsidR="001C2100" w:rsidRDefault="001C2100" w:rsidP="001C2100">
      <w:pPr>
        <w:pStyle w:val="1"/>
        <w:ind w:left="0"/>
        <w:rPr>
          <w:lang w:eastAsia="zh-CN"/>
        </w:rPr>
      </w:pPr>
    </w:p>
    <w:p w14:paraId="7496A690" w14:textId="77777777" w:rsidR="001C2100" w:rsidRDefault="001C2100" w:rsidP="001C2100">
      <w:pPr>
        <w:pStyle w:val="Heading5"/>
        <w:keepNext/>
        <w:keepLines/>
        <w:spacing w:before="200" w:after="240"/>
      </w:pPr>
      <w:bookmarkStart w:id="282" w:name="_Toc497989269"/>
      <w:r w:rsidRPr="0033004D">
        <w:t xml:space="preserve">Functional </w:t>
      </w:r>
      <w:r w:rsidRPr="0033004D">
        <w:rPr>
          <w:rFonts w:hint="eastAsia"/>
        </w:rPr>
        <w:t>Design</w:t>
      </w:r>
      <w:bookmarkEnd w:id="282"/>
    </w:p>
    <w:p w14:paraId="5280DED8" w14:textId="77777777" w:rsidR="001C2100" w:rsidRPr="001E0895" w:rsidRDefault="001C2100" w:rsidP="001C2100">
      <w:pPr>
        <w:pStyle w:val="BulletTextHeading1Outline"/>
        <w:numPr>
          <w:ilvl w:val="0"/>
          <w:numId w:val="21"/>
        </w:numPr>
        <w:tabs>
          <w:tab w:val="left" w:pos="1480"/>
        </w:tabs>
        <w:ind w:left="1305"/>
        <w:rPr>
          <w:lang w:eastAsia="zh-CN"/>
        </w:rPr>
      </w:pPr>
      <w:r>
        <w:rPr>
          <w:rFonts w:hint="eastAsia"/>
          <w:lang w:eastAsia="zh-CN"/>
        </w:rPr>
        <w:t>引导页文件列表</w:t>
      </w:r>
    </w:p>
    <w:p w14:paraId="34F1DA1D" w14:textId="77777777" w:rsidR="001C2100" w:rsidRPr="00007450" w:rsidRDefault="001C2100" w:rsidP="001C2100">
      <w:pPr>
        <w:pStyle w:val="1"/>
        <w:ind w:left="780"/>
        <w:rPr>
          <w:rFonts w:asciiTheme="minorEastAsia" w:hAnsiTheme="minorEastAsia"/>
          <w:lang w:eastAsia="zh-CN"/>
        </w:rPr>
      </w:pPr>
      <w:r>
        <w:rPr>
          <w:rFonts w:hint="eastAsia"/>
          <w:lang w:eastAsia="zh-CN"/>
        </w:rPr>
        <w:t xml:space="preserve">     </w:t>
      </w:r>
      <w:r w:rsidRPr="00007450">
        <w:rPr>
          <w:rFonts w:asciiTheme="minorEastAsia" w:hAnsiTheme="minorEastAsia" w:hint="eastAsia"/>
          <w:lang w:eastAsia="zh-CN"/>
        </w:rPr>
        <w:t xml:space="preserve">类似下图布局，提供新建，编辑，删除链接                                     </w:t>
      </w:r>
      <w:r w:rsidRPr="00007450">
        <w:rPr>
          <w:rFonts w:asciiTheme="minorEastAsia" w:hAnsiTheme="minorEastAsia"/>
          <w:lang w:eastAsia="zh-CN"/>
        </w:rPr>
        <w:t xml:space="preserve">     </w:t>
      </w:r>
    </w:p>
    <w:p w14:paraId="3D49559D" w14:textId="77777777" w:rsidR="001C2100" w:rsidRDefault="001C2100" w:rsidP="001C2100">
      <w:pPr>
        <w:pStyle w:val="1"/>
        <w:ind w:left="780"/>
        <w:rPr>
          <w:lang w:eastAsia="zh-CN"/>
        </w:rPr>
      </w:pPr>
      <w:r>
        <w:rPr>
          <w:lang w:eastAsia="zh-CN"/>
        </w:rPr>
        <w:t xml:space="preserve">      </w:t>
      </w:r>
      <w:r>
        <w:rPr>
          <w:noProof/>
          <w:lang w:eastAsia="zh-CN"/>
        </w:rPr>
        <w:drawing>
          <wp:inline distT="0" distB="0" distL="0" distR="0" wp14:anchorId="11D6776C" wp14:editId="6BB0341D">
            <wp:extent cx="4779034" cy="1898707"/>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2690" cy="1916052"/>
                    </a:xfrm>
                    <a:prstGeom prst="rect">
                      <a:avLst/>
                    </a:prstGeom>
                  </pic:spPr>
                </pic:pic>
              </a:graphicData>
            </a:graphic>
          </wp:inline>
        </w:drawing>
      </w:r>
    </w:p>
    <w:p w14:paraId="41664206" w14:textId="77777777" w:rsidR="001C2100" w:rsidRDefault="001C2100" w:rsidP="001C2100">
      <w:pPr>
        <w:pStyle w:val="BulletTextHeading1Outline"/>
        <w:numPr>
          <w:ilvl w:val="0"/>
          <w:numId w:val="21"/>
        </w:numPr>
        <w:tabs>
          <w:tab w:val="left" w:pos="1480"/>
        </w:tabs>
        <w:ind w:left="1305"/>
        <w:rPr>
          <w:lang w:eastAsia="zh-CN"/>
        </w:rPr>
      </w:pPr>
      <w:r>
        <w:rPr>
          <w:rFonts w:hint="eastAsia"/>
          <w:lang w:eastAsia="zh-CN"/>
        </w:rPr>
        <w:t>新建引导页文件</w:t>
      </w:r>
    </w:p>
    <w:p w14:paraId="0AFFBFCB" w14:textId="77777777" w:rsidR="001C2100" w:rsidRPr="00B6133C" w:rsidRDefault="001C2100" w:rsidP="00EA709C">
      <w:pPr>
        <w:pStyle w:val="BulletTextHeading1Outline"/>
        <w:numPr>
          <w:ilvl w:val="0"/>
          <w:numId w:val="30"/>
        </w:numPr>
        <w:tabs>
          <w:tab w:val="left" w:pos="1480"/>
        </w:tabs>
        <w:rPr>
          <w:rFonts w:asciiTheme="minorEastAsia" w:hAnsiTheme="minorEastAsia"/>
          <w:sz w:val="20"/>
          <w:szCs w:val="20"/>
          <w:lang w:eastAsia="zh-CN"/>
        </w:rPr>
      </w:pPr>
      <w:r w:rsidRPr="00B6133C">
        <w:rPr>
          <w:rFonts w:asciiTheme="minorEastAsia" w:hAnsiTheme="minorEastAsia" w:hint="eastAsia"/>
          <w:sz w:val="20"/>
          <w:szCs w:val="20"/>
          <w:lang w:eastAsia="zh-CN"/>
        </w:rPr>
        <w:lastRenderedPageBreak/>
        <w:t>考虑到手机与pad分辨率的不同，上传文件可区分手机版及pad版</w:t>
      </w:r>
    </w:p>
    <w:p w14:paraId="106D7989" w14:textId="77777777" w:rsidR="001C2100" w:rsidRPr="00B6133C" w:rsidRDefault="001C2100" w:rsidP="00EA709C">
      <w:pPr>
        <w:pStyle w:val="BulletTextHeading1Outline"/>
        <w:numPr>
          <w:ilvl w:val="0"/>
          <w:numId w:val="30"/>
        </w:numPr>
        <w:tabs>
          <w:tab w:val="left" w:pos="1480"/>
        </w:tabs>
        <w:rPr>
          <w:rFonts w:asciiTheme="minorEastAsia" w:hAnsiTheme="minorEastAsia"/>
          <w:sz w:val="20"/>
          <w:szCs w:val="20"/>
          <w:lang w:eastAsia="zh-CN"/>
        </w:rPr>
      </w:pPr>
      <w:r w:rsidRPr="00B6133C">
        <w:rPr>
          <w:rFonts w:asciiTheme="minorEastAsia" w:hAnsiTheme="minorEastAsia" w:hint="eastAsia"/>
          <w:sz w:val="20"/>
          <w:szCs w:val="20"/>
          <w:lang w:eastAsia="zh-CN"/>
        </w:rPr>
        <w:t>可设置生效时间及失效时间</w:t>
      </w:r>
    </w:p>
    <w:p w14:paraId="52DC2561" w14:textId="77777777" w:rsidR="001C2100" w:rsidRPr="00B6133C" w:rsidRDefault="001C2100" w:rsidP="00EA709C">
      <w:pPr>
        <w:pStyle w:val="BulletTextHeading1Outline"/>
        <w:numPr>
          <w:ilvl w:val="0"/>
          <w:numId w:val="30"/>
        </w:numPr>
        <w:tabs>
          <w:tab w:val="left" w:pos="1480"/>
        </w:tabs>
        <w:rPr>
          <w:rFonts w:asciiTheme="minorEastAsia" w:hAnsiTheme="minorEastAsia"/>
          <w:sz w:val="20"/>
          <w:szCs w:val="20"/>
        </w:rPr>
      </w:pPr>
      <w:r w:rsidRPr="00B6133C">
        <w:rPr>
          <w:rFonts w:asciiTheme="minorEastAsia" w:hAnsiTheme="minorEastAsia" w:hint="eastAsia"/>
          <w:sz w:val="20"/>
          <w:szCs w:val="20"/>
        </w:rPr>
        <w:t>可填写文件标题及描述</w:t>
      </w:r>
    </w:p>
    <w:p w14:paraId="6292E54F" w14:textId="77777777" w:rsidR="001C2100" w:rsidRPr="00B6133C" w:rsidRDefault="001C2100" w:rsidP="00EA709C">
      <w:pPr>
        <w:pStyle w:val="BulletTextHeading1Outline"/>
        <w:numPr>
          <w:ilvl w:val="0"/>
          <w:numId w:val="30"/>
        </w:numPr>
        <w:tabs>
          <w:tab w:val="left" w:pos="1480"/>
        </w:tabs>
        <w:rPr>
          <w:rFonts w:asciiTheme="minorEastAsia" w:hAnsiTheme="minorEastAsia"/>
          <w:sz w:val="20"/>
          <w:szCs w:val="20"/>
          <w:lang w:eastAsia="zh-CN"/>
        </w:rPr>
      </w:pPr>
      <w:r w:rsidRPr="00B6133C">
        <w:rPr>
          <w:rFonts w:asciiTheme="minorEastAsia" w:hAnsiTheme="minorEastAsia" w:hint="eastAsia"/>
          <w:sz w:val="20"/>
          <w:szCs w:val="20"/>
          <w:lang w:eastAsia="zh-CN"/>
        </w:rPr>
        <w:t>一次可上传一组（一到四张）图片</w:t>
      </w:r>
    </w:p>
    <w:p w14:paraId="3873F731" w14:textId="77777777" w:rsidR="001C2100" w:rsidRPr="00B6133C" w:rsidRDefault="001C2100" w:rsidP="00EA709C">
      <w:pPr>
        <w:pStyle w:val="BulletTextHeading1Outline"/>
        <w:numPr>
          <w:ilvl w:val="0"/>
          <w:numId w:val="30"/>
        </w:numPr>
        <w:tabs>
          <w:tab w:val="left" w:pos="1480"/>
        </w:tabs>
        <w:rPr>
          <w:rFonts w:asciiTheme="minorEastAsia" w:hAnsiTheme="minorEastAsia"/>
          <w:sz w:val="20"/>
          <w:szCs w:val="20"/>
        </w:rPr>
      </w:pPr>
      <w:r w:rsidRPr="00B6133C">
        <w:rPr>
          <w:rFonts w:asciiTheme="minorEastAsia" w:hAnsiTheme="minorEastAsia" w:hint="eastAsia"/>
          <w:sz w:val="20"/>
          <w:szCs w:val="20"/>
        </w:rPr>
        <w:t>可设置图片显示顺序</w:t>
      </w:r>
    </w:p>
    <w:p w14:paraId="53DEF76E" w14:textId="77777777" w:rsidR="001C2100" w:rsidRDefault="001C2100" w:rsidP="001C2100">
      <w:pPr>
        <w:pStyle w:val="BulletTextHeading1Outline"/>
        <w:numPr>
          <w:ilvl w:val="0"/>
          <w:numId w:val="21"/>
        </w:numPr>
        <w:tabs>
          <w:tab w:val="left" w:pos="1480"/>
        </w:tabs>
        <w:ind w:left="1305"/>
        <w:rPr>
          <w:lang w:eastAsia="zh-CN"/>
        </w:rPr>
      </w:pPr>
      <w:r>
        <w:rPr>
          <w:lang w:eastAsia="zh-CN"/>
        </w:rPr>
        <w:tab/>
      </w:r>
      <w:r>
        <w:rPr>
          <w:rFonts w:hint="eastAsia"/>
          <w:lang w:eastAsia="zh-CN"/>
        </w:rPr>
        <w:t>编辑引导页文件</w:t>
      </w:r>
    </w:p>
    <w:p w14:paraId="2BC70EA1" w14:textId="77777777" w:rsidR="001C2100" w:rsidRPr="00B6133C" w:rsidRDefault="001C2100" w:rsidP="00CC3BE7">
      <w:pPr>
        <w:pStyle w:val="BulletTextHeading1Outline"/>
        <w:numPr>
          <w:ilvl w:val="0"/>
          <w:numId w:val="31"/>
        </w:numPr>
        <w:tabs>
          <w:tab w:val="left" w:pos="1480"/>
        </w:tabs>
        <w:rPr>
          <w:sz w:val="20"/>
          <w:szCs w:val="20"/>
        </w:rPr>
      </w:pPr>
      <w:r w:rsidRPr="00B6133C">
        <w:rPr>
          <w:rFonts w:hint="eastAsia"/>
          <w:sz w:val="20"/>
          <w:szCs w:val="20"/>
        </w:rPr>
        <w:t>可创建字段皆可编辑</w:t>
      </w:r>
    </w:p>
    <w:p w14:paraId="0E88FDE6" w14:textId="77777777" w:rsidR="001C2100" w:rsidRPr="00B6133C" w:rsidRDefault="001C2100" w:rsidP="00CC3BE7">
      <w:pPr>
        <w:pStyle w:val="BulletTextHeading1Outline"/>
        <w:numPr>
          <w:ilvl w:val="0"/>
          <w:numId w:val="31"/>
        </w:numPr>
        <w:tabs>
          <w:tab w:val="left" w:pos="1480"/>
        </w:tabs>
        <w:rPr>
          <w:sz w:val="20"/>
          <w:szCs w:val="20"/>
        </w:rPr>
      </w:pPr>
      <w:r w:rsidRPr="00B6133C">
        <w:rPr>
          <w:rFonts w:hint="eastAsia"/>
          <w:sz w:val="20"/>
          <w:szCs w:val="20"/>
        </w:rPr>
        <w:t>已上传的文件需可替换</w:t>
      </w:r>
    </w:p>
    <w:p w14:paraId="38811801" w14:textId="77777777" w:rsidR="001C2100" w:rsidRDefault="001C2100" w:rsidP="001C2100">
      <w:pPr>
        <w:pStyle w:val="BulletTextHeading1Outline"/>
        <w:numPr>
          <w:ilvl w:val="0"/>
          <w:numId w:val="0"/>
        </w:numPr>
        <w:ind w:left="360" w:hanging="360"/>
        <w:rPr>
          <w:lang w:eastAsia="zh-CN"/>
        </w:rPr>
      </w:pPr>
    </w:p>
    <w:p w14:paraId="4B82A1B9" w14:textId="77777777" w:rsidR="001C2100" w:rsidRDefault="001C2100" w:rsidP="001C2100">
      <w:pPr>
        <w:pStyle w:val="BulletTextHeading1Outline"/>
        <w:numPr>
          <w:ilvl w:val="0"/>
          <w:numId w:val="21"/>
        </w:numPr>
        <w:tabs>
          <w:tab w:val="left" w:pos="1480"/>
        </w:tabs>
        <w:ind w:left="1305"/>
        <w:rPr>
          <w:lang w:eastAsia="zh-CN"/>
        </w:rPr>
      </w:pPr>
      <w:r>
        <w:rPr>
          <w:lang w:eastAsia="zh-CN"/>
        </w:rPr>
        <w:tab/>
      </w:r>
      <w:r>
        <w:rPr>
          <w:rFonts w:hint="eastAsia"/>
          <w:lang w:eastAsia="zh-CN"/>
        </w:rPr>
        <w:t>预览已上传的引导页文件</w:t>
      </w:r>
    </w:p>
    <w:p w14:paraId="6D831B5C" w14:textId="77777777" w:rsidR="001C2100" w:rsidRPr="00B1664C" w:rsidRDefault="001C2100" w:rsidP="00682979">
      <w:pPr>
        <w:pStyle w:val="BulletTextHeading1Outline"/>
        <w:numPr>
          <w:ilvl w:val="0"/>
          <w:numId w:val="32"/>
        </w:numPr>
        <w:tabs>
          <w:tab w:val="left" w:pos="1480"/>
        </w:tabs>
        <w:rPr>
          <w:rFonts w:asciiTheme="minorEastAsia" w:hAnsiTheme="minorEastAsia"/>
          <w:sz w:val="20"/>
          <w:szCs w:val="20"/>
          <w:lang w:eastAsia="zh-CN"/>
        </w:rPr>
      </w:pPr>
      <w:r w:rsidRPr="00B1664C">
        <w:rPr>
          <w:rFonts w:asciiTheme="minorEastAsia" w:hAnsiTheme="minorEastAsia" w:hint="eastAsia"/>
          <w:sz w:val="20"/>
          <w:szCs w:val="20"/>
          <w:lang w:eastAsia="zh-CN"/>
        </w:rPr>
        <w:t>预览按钮在列表页及新建编辑页都做显示</w:t>
      </w:r>
    </w:p>
    <w:p w14:paraId="59BD7A80" w14:textId="77777777" w:rsidR="001C2100" w:rsidRPr="00B1664C" w:rsidRDefault="001C2100" w:rsidP="00682979">
      <w:pPr>
        <w:pStyle w:val="BulletTextHeading1Outline"/>
        <w:numPr>
          <w:ilvl w:val="0"/>
          <w:numId w:val="32"/>
        </w:numPr>
        <w:tabs>
          <w:tab w:val="left" w:pos="1480"/>
        </w:tabs>
        <w:rPr>
          <w:rFonts w:asciiTheme="minorEastAsia" w:hAnsiTheme="minorEastAsia"/>
          <w:sz w:val="20"/>
          <w:szCs w:val="20"/>
          <w:lang w:eastAsia="zh-CN"/>
        </w:rPr>
      </w:pPr>
      <w:r w:rsidRPr="00B1664C">
        <w:rPr>
          <w:rFonts w:asciiTheme="minorEastAsia" w:hAnsiTheme="minorEastAsia" w:hint="eastAsia"/>
          <w:sz w:val="20"/>
          <w:szCs w:val="20"/>
          <w:lang w:eastAsia="zh-CN"/>
        </w:rPr>
        <w:t>预览尺寸暂定手机及ipad两种</w:t>
      </w:r>
    </w:p>
    <w:p w14:paraId="71B4AFA4" w14:textId="5115EDDF" w:rsidR="00750F0E" w:rsidRDefault="00232D26" w:rsidP="00750F0E">
      <w:pPr>
        <w:pStyle w:val="Heading2"/>
        <w:ind w:left="567"/>
        <w:rPr>
          <w:ins w:id="283" w:author="Yueyue Yao" w:date="2017-11-14T17:46:00Z"/>
          <w:rFonts w:hint="eastAsia"/>
          <w:lang w:eastAsia="zh-CN"/>
        </w:rPr>
      </w:pPr>
      <w:ins w:id="284" w:author="Yueyue Yao" w:date="2017-11-14T17:45:00Z">
        <w:r>
          <w:rPr>
            <w:rFonts w:hint="eastAsia"/>
            <w:lang w:eastAsia="zh-CN"/>
          </w:rPr>
          <w:t xml:space="preserve">MI </w:t>
        </w:r>
      </w:ins>
      <w:ins w:id="285" w:author="Yueyue Yao" w:date="2017-11-14T17:44:00Z">
        <w:r>
          <w:rPr>
            <w:rFonts w:hint="eastAsia"/>
            <w:lang w:eastAsia="zh-CN"/>
          </w:rPr>
          <w:t>HCP</w:t>
        </w:r>
        <w:r w:rsidR="000F0307">
          <w:rPr>
            <w:rFonts w:hint="eastAsia"/>
            <w:lang w:eastAsia="zh-CN"/>
          </w:rPr>
          <w:t>和医谷的注册验证码功能</w:t>
        </w:r>
      </w:ins>
    </w:p>
    <w:p w14:paraId="1AD67B8E" w14:textId="77777777" w:rsidR="00061279" w:rsidRPr="00335D89" w:rsidRDefault="00061279" w:rsidP="00061279">
      <w:pPr>
        <w:pStyle w:val="Heading3"/>
        <w:numPr>
          <w:ilvl w:val="2"/>
          <w:numId w:val="35"/>
        </w:numPr>
        <w:rPr>
          <w:ins w:id="286" w:author="Yueyue Yao" w:date="2017-11-14T17:46:00Z"/>
          <w:sz w:val="22"/>
          <w:szCs w:val="22"/>
          <w:lang w:eastAsia="zh-CN"/>
        </w:rPr>
      </w:pPr>
      <w:ins w:id="287" w:author="Yueyue Yao" w:date="2017-11-14T17:46:00Z">
        <w:r>
          <w:rPr>
            <w:sz w:val="22"/>
            <w:szCs w:val="22"/>
            <w:lang w:eastAsia="zh-CN"/>
          </w:rPr>
          <w:t>P</w:t>
        </w:r>
        <w:r>
          <w:rPr>
            <w:rFonts w:hint="eastAsia"/>
            <w:sz w:val="22"/>
            <w:szCs w:val="22"/>
            <w:lang w:eastAsia="zh-CN"/>
          </w:rPr>
          <w:t>age</w:t>
        </w:r>
        <w:r w:rsidRPr="00335D89">
          <w:rPr>
            <w:rFonts w:hint="eastAsia"/>
            <w:sz w:val="22"/>
            <w:szCs w:val="22"/>
            <w:lang w:eastAsia="zh-CN"/>
          </w:rPr>
          <w:t xml:space="preserve"> Design</w:t>
        </w:r>
      </w:ins>
    </w:p>
    <w:p w14:paraId="15ACA22E" w14:textId="77777777" w:rsidR="00061279" w:rsidRPr="00061279" w:rsidRDefault="00061279" w:rsidP="00061279">
      <w:pPr>
        <w:rPr>
          <w:ins w:id="288" w:author="Yueyue Yao" w:date="2017-11-14T17:44:00Z"/>
          <w:lang w:eastAsia="zh-CN"/>
        </w:rPr>
      </w:pPr>
    </w:p>
    <w:p w14:paraId="0B6A8AE8" w14:textId="77777777" w:rsidR="00105B3C" w:rsidRPr="00942D45" w:rsidRDefault="00105B3C" w:rsidP="00105B3C">
      <w:pPr>
        <w:pStyle w:val="1"/>
        <w:rPr>
          <w:ins w:id="289" w:author="Yueyue Yao" w:date="2017-11-14T17:45:00Z"/>
          <w:rFonts w:asciiTheme="minorEastAsia" w:hAnsiTheme="minorEastAsia"/>
          <w:lang w:eastAsia="zh-CN"/>
        </w:rPr>
      </w:pPr>
      <w:ins w:id="290" w:author="Yueyue Yao" w:date="2017-11-14T17:45:00Z">
        <w:r w:rsidRPr="00942D45">
          <w:rPr>
            <w:rFonts w:asciiTheme="minorEastAsia" w:hAnsiTheme="minorEastAsia" w:hint="eastAsia"/>
            <w:lang w:eastAsia="zh-CN"/>
          </w:rPr>
          <w:t>注册功能和用户个人信息功能新增手机验证功能：用户手机号码新增/变更时，必须验证通过方可生效</w:t>
        </w:r>
      </w:ins>
    </w:p>
    <w:p w14:paraId="115F962A" w14:textId="77777777" w:rsidR="00105B3C" w:rsidRDefault="00105B3C" w:rsidP="00105B3C">
      <w:pPr>
        <w:pStyle w:val="Heading4"/>
        <w:keepLines/>
        <w:spacing w:before="0" w:after="240"/>
        <w:rPr>
          <w:ins w:id="291" w:author="Yueyue Yao" w:date="2017-11-14T17:45:00Z"/>
          <w:b w:val="0"/>
          <w:lang w:eastAsia="zh-CN"/>
        </w:rPr>
      </w:pPr>
      <w:ins w:id="292" w:author="Yueyue Yao" w:date="2017-11-14T17:45:00Z">
        <w:r>
          <w:rPr>
            <w:lang w:eastAsia="zh-CN"/>
          </w:rPr>
          <w:lastRenderedPageBreak/>
          <w:t xml:space="preserve">MI </w:t>
        </w:r>
        <w:r w:rsidRPr="0055137F">
          <w:rPr>
            <w:lang w:eastAsia="zh-CN"/>
          </w:rPr>
          <w:t>HCP</w:t>
        </w:r>
        <w:r w:rsidRPr="0055137F">
          <w:rPr>
            <w:rFonts w:hint="eastAsia"/>
            <w:lang w:eastAsia="zh-CN"/>
          </w:rPr>
          <w:t>注册新增验证码功能</w:t>
        </w:r>
      </w:ins>
    </w:p>
    <w:p w14:paraId="1B107F5C" w14:textId="77777777" w:rsidR="00105B3C" w:rsidRPr="0033004D" w:rsidRDefault="00105B3C" w:rsidP="00105B3C">
      <w:pPr>
        <w:pStyle w:val="Heading5"/>
        <w:keepNext/>
        <w:keepLines/>
        <w:spacing w:before="200" w:after="240"/>
        <w:rPr>
          <w:ins w:id="293" w:author="Yueyue Yao" w:date="2017-11-14T17:45:00Z"/>
        </w:rPr>
      </w:pPr>
      <w:ins w:id="294" w:author="Yueyue Yao" w:date="2017-11-14T17:45:00Z">
        <w:r w:rsidRPr="0033004D">
          <w:t xml:space="preserve">Description </w:t>
        </w:r>
      </w:ins>
    </w:p>
    <w:p w14:paraId="62F2A571" w14:textId="77777777" w:rsidR="00105B3C" w:rsidRPr="00B0491F" w:rsidRDefault="00105B3C" w:rsidP="00105B3C">
      <w:pPr>
        <w:pStyle w:val="1"/>
        <w:rPr>
          <w:ins w:id="295" w:author="Yueyue Yao" w:date="2017-11-14T17:45:00Z"/>
          <w:rFonts w:asciiTheme="minorEastAsia" w:hAnsiTheme="minorEastAsia"/>
          <w:lang w:eastAsia="zh-CN"/>
        </w:rPr>
      </w:pPr>
      <w:ins w:id="296" w:author="Yueyue Yao" w:date="2017-11-14T17:45:00Z">
        <w:r w:rsidRPr="00B0491F">
          <w:rPr>
            <w:rFonts w:asciiTheme="minorEastAsia" w:hAnsiTheme="minorEastAsia"/>
            <w:lang w:eastAsia="zh-CN"/>
          </w:rPr>
          <w:t xml:space="preserve">MI HCP </w:t>
        </w:r>
        <w:r w:rsidRPr="00B0491F">
          <w:rPr>
            <w:rFonts w:asciiTheme="minorEastAsia" w:hAnsiTheme="minorEastAsia" w:hint="eastAsia"/>
            <w:lang w:eastAsia="zh-CN"/>
          </w:rPr>
          <w:t>注册流程与修改个人信息需增加验证手机验证码功能</w:t>
        </w:r>
      </w:ins>
    </w:p>
    <w:p w14:paraId="11C1C2A9" w14:textId="77777777" w:rsidR="00105B3C" w:rsidRPr="00B0491F" w:rsidRDefault="00105B3C" w:rsidP="00105B3C">
      <w:pPr>
        <w:pStyle w:val="ListParagraph"/>
        <w:numPr>
          <w:ilvl w:val="0"/>
          <w:numId w:val="23"/>
        </w:numPr>
        <w:spacing w:after="240"/>
        <w:ind w:left="1026"/>
        <w:contextualSpacing w:val="0"/>
        <w:rPr>
          <w:ins w:id="297" w:author="Yueyue Yao" w:date="2017-11-14T17:45:00Z"/>
          <w:rFonts w:asciiTheme="minorEastAsia" w:hAnsiTheme="minorEastAsia"/>
          <w:sz w:val="20"/>
          <w:szCs w:val="20"/>
          <w:lang w:eastAsia="zh-CN"/>
        </w:rPr>
      </w:pPr>
      <w:ins w:id="298" w:author="Yueyue Yao" w:date="2017-11-14T17:45:00Z">
        <w:r w:rsidRPr="00B0491F">
          <w:rPr>
            <w:rFonts w:asciiTheme="minorEastAsia" w:hAnsiTheme="minorEastAsia" w:hint="eastAsia"/>
            <w:sz w:val="20"/>
            <w:szCs w:val="20"/>
            <w:lang w:eastAsia="zh-CN"/>
          </w:rPr>
          <w:t>点击发送验证码后，获取验证码按钮将被隐藏60</w:t>
        </w:r>
        <w:r w:rsidRPr="00B0491F">
          <w:rPr>
            <w:rFonts w:asciiTheme="minorEastAsia" w:hAnsiTheme="minorEastAsia"/>
            <w:sz w:val="20"/>
            <w:szCs w:val="20"/>
            <w:lang w:eastAsia="zh-CN"/>
          </w:rPr>
          <w:t>S</w:t>
        </w:r>
        <w:r w:rsidRPr="00B0491F">
          <w:rPr>
            <w:rFonts w:asciiTheme="minorEastAsia" w:hAnsiTheme="minorEastAsia" w:hint="eastAsia"/>
            <w:sz w:val="20"/>
            <w:szCs w:val="20"/>
            <w:lang w:eastAsia="zh-CN"/>
          </w:rPr>
          <w:t>后再显示，页面出现60</w:t>
        </w:r>
        <w:r w:rsidRPr="00B0491F">
          <w:rPr>
            <w:rFonts w:asciiTheme="minorEastAsia" w:hAnsiTheme="minorEastAsia"/>
            <w:sz w:val="20"/>
            <w:szCs w:val="20"/>
            <w:lang w:eastAsia="zh-CN"/>
          </w:rPr>
          <w:t>S</w:t>
        </w:r>
        <w:r w:rsidRPr="00B0491F">
          <w:rPr>
            <w:rFonts w:asciiTheme="minorEastAsia" w:hAnsiTheme="minorEastAsia" w:hint="eastAsia"/>
            <w:sz w:val="20"/>
            <w:szCs w:val="20"/>
            <w:lang w:eastAsia="zh-CN"/>
          </w:rPr>
          <w:t>倒计时。</w:t>
        </w:r>
      </w:ins>
    </w:p>
    <w:p w14:paraId="5155825E" w14:textId="77777777" w:rsidR="00105B3C" w:rsidRPr="00B0491F" w:rsidRDefault="00105B3C" w:rsidP="00105B3C">
      <w:pPr>
        <w:pStyle w:val="ListParagraph"/>
        <w:numPr>
          <w:ilvl w:val="0"/>
          <w:numId w:val="23"/>
        </w:numPr>
        <w:spacing w:after="240"/>
        <w:ind w:left="1026"/>
        <w:contextualSpacing w:val="0"/>
        <w:rPr>
          <w:ins w:id="299" w:author="Yueyue Yao" w:date="2017-11-14T17:45:00Z"/>
          <w:rFonts w:asciiTheme="minorEastAsia" w:hAnsiTheme="minorEastAsia"/>
          <w:sz w:val="20"/>
          <w:szCs w:val="20"/>
          <w:lang w:eastAsia="zh-CN"/>
        </w:rPr>
      </w:pPr>
      <w:ins w:id="300" w:author="Yueyue Yao" w:date="2017-11-14T17:45:00Z">
        <w:r w:rsidRPr="00B0491F">
          <w:rPr>
            <w:rFonts w:asciiTheme="minorEastAsia" w:hAnsiTheme="minorEastAsia" w:hint="eastAsia"/>
            <w:sz w:val="20"/>
            <w:szCs w:val="20"/>
            <w:lang w:eastAsia="zh-CN"/>
          </w:rPr>
          <w:t>同一手机号码在同一终端15分钟内接收五次验证码后4小时内不允许在此终端给此手机号码发送验证码。</w:t>
        </w:r>
      </w:ins>
    </w:p>
    <w:p w14:paraId="58773A19" w14:textId="77777777" w:rsidR="00105B3C" w:rsidRPr="00B0491F" w:rsidRDefault="00105B3C" w:rsidP="00105B3C">
      <w:pPr>
        <w:pStyle w:val="ListParagraph"/>
        <w:numPr>
          <w:ilvl w:val="0"/>
          <w:numId w:val="23"/>
        </w:numPr>
        <w:spacing w:after="240"/>
        <w:ind w:left="1026"/>
        <w:contextualSpacing w:val="0"/>
        <w:rPr>
          <w:ins w:id="301" w:author="Yueyue Yao" w:date="2017-11-14T17:45:00Z"/>
          <w:rFonts w:asciiTheme="minorEastAsia" w:hAnsiTheme="minorEastAsia"/>
          <w:sz w:val="20"/>
          <w:szCs w:val="20"/>
          <w:lang w:eastAsia="zh-CN"/>
        </w:rPr>
      </w:pPr>
      <w:ins w:id="302" w:author="Yueyue Yao" w:date="2017-11-14T17:45:00Z">
        <w:r w:rsidRPr="00B0491F">
          <w:rPr>
            <w:rFonts w:asciiTheme="minorEastAsia" w:hAnsiTheme="minorEastAsia" w:hint="eastAsia"/>
            <w:sz w:val="20"/>
            <w:szCs w:val="20"/>
            <w:lang w:eastAsia="zh-CN"/>
          </w:rPr>
          <w:t>同一号码只有最新且发送时间未超过15分钟的验证码有效。</w:t>
        </w:r>
      </w:ins>
    </w:p>
    <w:p w14:paraId="70FCA4C6" w14:textId="77777777" w:rsidR="00105B3C" w:rsidRPr="000D0513" w:rsidRDefault="00105B3C" w:rsidP="00105B3C">
      <w:pPr>
        <w:pStyle w:val="ListParagraph"/>
        <w:numPr>
          <w:ilvl w:val="0"/>
          <w:numId w:val="23"/>
        </w:numPr>
        <w:spacing w:after="240"/>
        <w:contextualSpacing w:val="0"/>
        <w:rPr>
          <w:ins w:id="303" w:author="Yueyue Yao" w:date="2017-11-14T17:45:00Z"/>
          <w:sz w:val="20"/>
          <w:szCs w:val="20"/>
          <w:lang w:eastAsia="zh-CN"/>
        </w:rPr>
      </w:pPr>
      <w:ins w:id="304" w:author="Yueyue Yao" w:date="2017-11-14T17:45:00Z">
        <w:r w:rsidRPr="000D0513">
          <w:rPr>
            <w:rFonts w:hint="eastAsia"/>
            <w:sz w:val="20"/>
            <w:szCs w:val="20"/>
            <w:lang w:eastAsia="zh-CN"/>
          </w:rPr>
          <w:t>需通过手机验证码验证才可进行注册或修改个人信息</w:t>
        </w:r>
      </w:ins>
    </w:p>
    <w:p w14:paraId="274A3C03" w14:textId="77777777" w:rsidR="00105B3C" w:rsidRDefault="00105B3C" w:rsidP="00105B3C">
      <w:pPr>
        <w:pStyle w:val="Heading4"/>
        <w:keepLines/>
        <w:spacing w:before="0" w:after="240"/>
        <w:rPr>
          <w:ins w:id="305" w:author="Yueyue Yao" w:date="2017-11-14T17:45:00Z"/>
          <w:b w:val="0"/>
          <w:lang w:eastAsia="zh-CN"/>
        </w:rPr>
      </w:pPr>
      <w:ins w:id="306" w:author="Yueyue Yao" w:date="2017-11-14T17:45:00Z">
        <w:r>
          <w:rPr>
            <w:rFonts w:hint="eastAsia"/>
            <w:lang w:eastAsia="zh-CN"/>
          </w:rPr>
          <w:t>YiGu</w:t>
        </w:r>
        <w:r w:rsidRPr="00D13799">
          <w:rPr>
            <w:rFonts w:hint="eastAsia"/>
            <w:lang w:eastAsia="zh-CN"/>
          </w:rPr>
          <w:t>注册新增验证码功能</w:t>
        </w:r>
      </w:ins>
    </w:p>
    <w:p w14:paraId="65ED1122" w14:textId="77777777" w:rsidR="00105B3C" w:rsidRPr="0033004D" w:rsidRDefault="00105B3C" w:rsidP="00105B3C">
      <w:pPr>
        <w:pStyle w:val="Heading5"/>
        <w:keepNext/>
        <w:keepLines/>
        <w:spacing w:before="200" w:after="240"/>
        <w:rPr>
          <w:ins w:id="307" w:author="Yueyue Yao" w:date="2017-11-14T17:45:00Z"/>
        </w:rPr>
      </w:pPr>
      <w:ins w:id="308" w:author="Yueyue Yao" w:date="2017-11-14T17:45:00Z">
        <w:r w:rsidRPr="0033004D">
          <w:t xml:space="preserve">Description </w:t>
        </w:r>
      </w:ins>
    </w:p>
    <w:p w14:paraId="52B74195" w14:textId="77777777" w:rsidR="00105B3C" w:rsidRPr="00E7238B" w:rsidRDefault="00105B3C" w:rsidP="00105B3C">
      <w:pPr>
        <w:pStyle w:val="1"/>
        <w:rPr>
          <w:ins w:id="309" w:author="Yueyue Yao" w:date="2017-11-14T17:45:00Z"/>
          <w:rFonts w:asciiTheme="minorEastAsia" w:hAnsiTheme="minorEastAsia"/>
          <w:lang w:eastAsia="zh-CN"/>
        </w:rPr>
      </w:pPr>
      <w:ins w:id="310" w:author="Yueyue Yao" w:date="2017-11-14T17:45:00Z">
        <w:r w:rsidRPr="00E7238B">
          <w:rPr>
            <w:rFonts w:asciiTheme="minorEastAsia" w:hAnsiTheme="minorEastAsia"/>
            <w:lang w:eastAsia="zh-CN"/>
          </w:rPr>
          <w:t>Y</w:t>
        </w:r>
        <w:r w:rsidRPr="00E7238B">
          <w:rPr>
            <w:rFonts w:asciiTheme="minorEastAsia" w:hAnsiTheme="minorEastAsia" w:hint="eastAsia"/>
            <w:lang w:eastAsia="zh-CN"/>
          </w:rPr>
          <w:t>i</w:t>
        </w:r>
        <w:r w:rsidRPr="00E7238B">
          <w:rPr>
            <w:rFonts w:asciiTheme="minorEastAsia" w:hAnsiTheme="minorEastAsia"/>
            <w:lang w:eastAsia="zh-CN"/>
          </w:rPr>
          <w:t>G</w:t>
        </w:r>
        <w:r w:rsidRPr="00E7238B">
          <w:rPr>
            <w:rFonts w:asciiTheme="minorEastAsia" w:hAnsiTheme="minorEastAsia" w:hint="eastAsia"/>
            <w:lang w:eastAsia="zh-CN"/>
          </w:rPr>
          <w:t>u</w:t>
        </w:r>
        <w:r w:rsidRPr="00E7238B">
          <w:rPr>
            <w:rFonts w:asciiTheme="minorEastAsia" w:hAnsiTheme="minorEastAsia"/>
            <w:lang w:eastAsia="zh-CN"/>
          </w:rPr>
          <w:t xml:space="preserve"> </w:t>
        </w:r>
        <w:r w:rsidRPr="00E7238B">
          <w:rPr>
            <w:rFonts w:asciiTheme="minorEastAsia" w:hAnsiTheme="minorEastAsia" w:hint="eastAsia"/>
            <w:lang w:eastAsia="zh-CN"/>
          </w:rPr>
          <w:t>注册流程与修改个人信息需增加验证手机验证码功能</w:t>
        </w:r>
      </w:ins>
    </w:p>
    <w:p w14:paraId="5B5BD11C" w14:textId="77777777" w:rsidR="00105B3C" w:rsidRPr="004B0A45" w:rsidRDefault="00105B3C" w:rsidP="00105B3C">
      <w:pPr>
        <w:pStyle w:val="ListParagraph"/>
        <w:numPr>
          <w:ilvl w:val="0"/>
          <w:numId w:val="23"/>
        </w:numPr>
        <w:spacing w:after="240"/>
        <w:ind w:left="1026"/>
        <w:contextualSpacing w:val="0"/>
        <w:rPr>
          <w:ins w:id="311" w:author="Yueyue Yao" w:date="2017-11-14T17:45:00Z"/>
          <w:rFonts w:asciiTheme="minorEastAsia" w:hAnsiTheme="minorEastAsia"/>
          <w:sz w:val="20"/>
          <w:szCs w:val="20"/>
          <w:lang w:eastAsia="zh-CN"/>
        </w:rPr>
      </w:pPr>
      <w:ins w:id="312" w:author="Yueyue Yao" w:date="2017-11-14T17:45:00Z">
        <w:r w:rsidRPr="004B0A45">
          <w:rPr>
            <w:rFonts w:asciiTheme="minorEastAsia" w:hAnsiTheme="minorEastAsia" w:hint="eastAsia"/>
            <w:sz w:val="20"/>
            <w:szCs w:val="20"/>
            <w:lang w:eastAsia="zh-CN"/>
          </w:rPr>
          <w:t>点击发送验证码后，获取验证码按钮将被隐藏60</w:t>
        </w:r>
        <w:r w:rsidRPr="004B0A45">
          <w:rPr>
            <w:rFonts w:asciiTheme="minorEastAsia" w:hAnsiTheme="minorEastAsia"/>
            <w:sz w:val="20"/>
            <w:szCs w:val="20"/>
            <w:lang w:eastAsia="zh-CN"/>
          </w:rPr>
          <w:t>S</w:t>
        </w:r>
        <w:r w:rsidRPr="004B0A45">
          <w:rPr>
            <w:rFonts w:asciiTheme="minorEastAsia" w:hAnsiTheme="minorEastAsia" w:hint="eastAsia"/>
            <w:sz w:val="20"/>
            <w:szCs w:val="20"/>
            <w:lang w:eastAsia="zh-CN"/>
          </w:rPr>
          <w:t>后再显示，页面出现60</w:t>
        </w:r>
        <w:r w:rsidRPr="004B0A45">
          <w:rPr>
            <w:rFonts w:asciiTheme="minorEastAsia" w:hAnsiTheme="minorEastAsia"/>
            <w:sz w:val="20"/>
            <w:szCs w:val="20"/>
            <w:lang w:eastAsia="zh-CN"/>
          </w:rPr>
          <w:t>S</w:t>
        </w:r>
        <w:r w:rsidRPr="004B0A45">
          <w:rPr>
            <w:rFonts w:asciiTheme="minorEastAsia" w:hAnsiTheme="minorEastAsia" w:hint="eastAsia"/>
            <w:sz w:val="20"/>
            <w:szCs w:val="20"/>
            <w:lang w:eastAsia="zh-CN"/>
          </w:rPr>
          <w:t>倒计时。</w:t>
        </w:r>
      </w:ins>
    </w:p>
    <w:p w14:paraId="6C721329" w14:textId="77777777" w:rsidR="00105B3C" w:rsidRPr="004B0A45" w:rsidRDefault="00105B3C" w:rsidP="00105B3C">
      <w:pPr>
        <w:pStyle w:val="ListParagraph"/>
        <w:numPr>
          <w:ilvl w:val="0"/>
          <w:numId w:val="23"/>
        </w:numPr>
        <w:spacing w:after="240"/>
        <w:ind w:left="1026"/>
        <w:contextualSpacing w:val="0"/>
        <w:rPr>
          <w:ins w:id="313" w:author="Yueyue Yao" w:date="2017-11-14T17:45:00Z"/>
          <w:rFonts w:asciiTheme="minorEastAsia" w:hAnsiTheme="minorEastAsia"/>
          <w:sz w:val="20"/>
          <w:szCs w:val="20"/>
          <w:lang w:eastAsia="zh-CN"/>
        </w:rPr>
      </w:pPr>
      <w:ins w:id="314" w:author="Yueyue Yao" w:date="2017-11-14T17:45:00Z">
        <w:r w:rsidRPr="004B0A45">
          <w:rPr>
            <w:rFonts w:asciiTheme="minorEastAsia" w:hAnsiTheme="minorEastAsia" w:hint="eastAsia"/>
            <w:sz w:val="20"/>
            <w:szCs w:val="20"/>
            <w:lang w:eastAsia="zh-CN"/>
          </w:rPr>
          <w:t>同一手机号码在同一终端15分钟内接收五次验证码后4小时内不允许在此终端给此手机号码发送验证码。</w:t>
        </w:r>
      </w:ins>
    </w:p>
    <w:p w14:paraId="6F55ECA0" w14:textId="77777777" w:rsidR="00105B3C" w:rsidRPr="004B0A45" w:rsidRDefault="00105B3C" w:rsidP="00105B3C">
      <w:pPr>
        <w:pStyle w:val="ListParagraph"/>
        <w:numPr>
          <w:ilvl w:val="0"/>
          <w:numId w:val="23"/>
        </w:numPr>
        <w:spacing w:after="240"/>
        <w:ind w:left="1026"/>
        <w:contextualSpacing w:val="0"/>
        <w:rPr>
          <w:ins w:id="315" w:author="Yueyue Yao" w:date="2017-11-14T17:45:00Z"/>
          <w:rFonts w:asciiTheme="minorEastAsia" w:hAnsiTheme="minorEastAsia"/>
          <w:sz w:val="20"/>
          <w:szCs w:val="20"/>
          <w:lang w:eastAsia="zh-CN"/>
        </w:rPr>
      </w:pPr>
      <w:ins w:id="316" w:author="Yueyue Yao" w:date="2017-11-14T17:45:00Z">
        <w:r w:rsidRPr="004B0A45">
          <w:rPr>
            <w:rFonts w:asciiTheme="minorEastAsia" w:hAnsiTheme="minorEastAsia" w:hint="eastAsia"/>
            <w:sz w:val="20"/>
            <w:szCs w:val="20"/>
            <w:lang w:eastAsia="zh-CN"/>
          </w:rPr>
          <w:t>同一号码只有最新且发送时间未超过15分钟的验证码有效。</w:t>
        </w:r>
      </w:ins>
    </w:p>
    <w:p w14:paraId="4E63A325" w14:textId="77777777" w:rsidR="00105B3C" w:rsidRPr="004B0A45" w:rsidRDefault="00105B3C" w:rsidP="00105B3C">
      <w:pPr>
        <w:pStyle w:val="ListParagraph"/>
        <w:numPr>
          <w:ilvl w:val="0"/>
          <w:numId w:val="23"/>
        </w:numPr>
        <w:spacing w:after="240"/>
        <w:ind w:left="1026"/>
        <w:contextualSpacing w:val="0"/>
        <w:rPr>
          <w:ins w:id="317" w:author="Yueyue Yao" w:date="2017-11-14T17:45:00Z"/>
          <w:rFonts w:asciiTheme="minorEastAsia" w:hAnsiTheme="minorEastAsia"/>
          <w:sz w:val="20"/>
          <w:szCs w:val="20"/>
          <w:lang w:eastAsia="zh-CN"/>
        </w:rPr>
      </w:pPr>
      <w:ins w:id="318" w:author="Yueyue Yao" w:date="2017-11-14T17:45:00Z">
        <w:r w:rsidRPr="004B0A45">
          <w:rPr>
            <w:rFonts w:asciiTheme="minorEastAsia" w:hAnsiTheme="minorEastAsia" w:hint="eastAsia"/>
            <w:sz w:val="20"/>
            <w:szCs w:val="20"/>
            <w:lang w:eastAsia="zh-CN"/>
          </w:rPr>
          <w:t>需通过手机验证码验证才可进行注册或修改个人信息</w:t>
        </w:r>
      </w:ins>
    </w:p>
    <w:p w14:paraId="551177DC" w14:textId="77777777" w:rsidR="001C2100" w:rsidRDefault="001C2100" w:rsidP="00750F0E">
      <w:pPr>
        <w:pStyle w:val="BulletTextHeading1Outline"/>
        <w:numPr>
          <w:ilvl w:val="0"/>
          <w:numId w:val="0"/>
        </w:numPr>
        <w:rPr>
          <w:lang w:eastAsia="zh-CN"/>
        </w:rPr>
      </w:pPr>
    </w:p>
    <w:p w14:paraId="1A301A53" w14:textId="77777777" w:rsidR="001C2100" w:rsidRDefault="001C2100" w:rsidP="001C2100">
      <w:pPr>
        <w:pStyle w:val="BulletTextHeading1Outline"/>
        <w:numPr>
          <w:ilvl w:val="0"/>
          <w:numId w:val="0"/>
        </w:numPr>
        <w:rPr>
          <w:lang w:eastAsia="zh-CN"/>
        </w:rPr>
      </w:pPr>
    </w:p>
    <w:p w14:paraId="426EAF1B" w14:textId="77777777" w:rsidR="00CE513B" w:rsidRDefault="00276DED" w:rsidP="00CE513B">
      <w:pPr>
        <w:pStyle w:val="BulletTextHeading1Outline"/>
        <w:numPr>
          <w:ilvl w:val="0"/>
          <w:numId w:val="0"/>
        </w:numPr>
        <w:ind w:left="1305"/>
        <w:rPr>
          <w:ins w:id="319" w:author="Ji, Wen Yu" w:date="2017-11-14T10:47:00Z"/>
          <w:lang w:eastAsia="zh-CN"/>
        </w:rPr>
      </w:pPr>
      <w:ins w:id="320" w:author="Ji, Wen Yu" w:date="2017-11-14T10:47:00Z">
        <w:r>
          <w:rPr>
            <w:lang w:eastAsia="zh-CN"/>
          </w:rPr>
          <w:t>需要补充的内容</w:t>
        </w:r>
        <w:r>
          <w:rPr>
            <w:rFonts w:hint="eastAsia"/>
            <w:lang w:eastAsia="zh-CN"/>
          </w:rPr>
          <w:t>：</w:t>
        </w:r>
      </w:ins>
    </w:p>
    <w:p w14:paraId="2B406731" w14:textId="77777777" w:rsidR="00276DED" w:rsidRDefault="00276DED" w:rsidP="00CE513B">
      <w:pPr>
        <w:pStyle w:val="BulletTextHeading1Outline"/>
        <w:numPr>
          <w:ilvl w:val="0"/>
          <w:numId w:val="0"/>
        </w:numPr>
        <w:ind w:left="1305"/>
        <w:rPr>
          <w:ins w:id="321" w:author="Ji, Wen Yu" w:date="2017-11-14T10:47:00Z"/>
          <w:lang w:eastAsia="zh-CN"/>
        </w:rPr>
      </w:pPr>
      <w:ins w:id="322" w:author="Ji, Wen Yu" w:date="2017-11-14T10:47:00Z">
        <w:r>
          <w:rPr>
            <w:rFonts w:hint="eastAsia"/>
            <w:lang w:eastAsia="zh-CN"/>
          </w:rPr>
          <w:t>1</w:t>
        </w:r>
        <w:r>
          <w:rPr>
            <w:rFonts w:hint="eastAsia"/>
            <w:lang w:eastAsia="zh-CN"/>
          </w:rPr>
          <w:t>，</w:t>
        </w:r>
        <w:r>
          <w:rPr>
            <w:rFonts w:hint="eastAsia"/>
            <w:lang w:eastAsia="zh-CN"/>
          </w:rPr>
          <w:t xml:space="preserve">HCP </w:t>
        </w:r>
        <w:r>
          <w:rPr>
            <w:rFonts w:hint="eastAsia"/>
            <w:u w:val="words"/>
            <w:lang w:eastAsia="zh-CN"/>
          </w:rPr>
          <w:t xml:space="preserve"> Web</w:t>
        </w:r>
        <w:r>
          <w:rPr>
            <w:rFonts w:hint="eastAsia"/>
            <w:lang w:eastAsia="zh-CN"/>
          </w:rPr>
          <w:t>和医谷的注册验证码功能</w:t>
        </w:r>
      </w:ins>
    </w:p>
    <w:p w14:paraId="60C3881C" w14:textId="77777777" w:rsidR="00276DED" w:rsidRDefault="00276DED" w:rsidP="00CE513B">
      <w:pPr>
        <w:pStyle w:val="BulletTextHeading1Outline"/>
        <w:numPr>
          <w:ilvl w:val="0"/>
          <w:numId w:val="0"/>
        </w:numPr>
        <w:ind w:left="1305"/>
        <w:rPr>
          <w:ins w:id="323" w:author="Ji, Wen Yu" w:date="2017-11-14T10:50:00Z"/>
          <w:lang w:eastAsia="zh-CN"/>
        </w:rPr>
      </w:pPr>
      <w:ins w:id="324" w:author="Ji, Wen Yu" w:date="2017-11-14T10:47:00Z">
        <w:r>
          <w:rPr>
            <w:rFonts w:hint="eastAsia"/>
            <w:lang w:eastAsia="zh-CN"/>
          </w:rPr>
          <w:t>2</w:t>
        </w:r>
        <w:r>
          <w:rPr>
            <w:rFonts w:hint="eastAsia"/>
            <w:lang w:eastAsia="zh-CN"/>
          </w:rPr>
          <w:t>，</w:t>
        </w:r>
      </w:ins>
      <w:ins w:id="325" w:author="Ji, Wen Yu" w:date="2017-11-14T10:50:00Z">
        <w:r>
          <w:rPr>
            <w:rFonts w:hint="eastAsia"/>
            <w:lang w:eastAsia="zh-CN"/>
          </w:rPr>
          <w:t>描述本次改动需要增加的配置项及对应功能；需要修改的配置项及对应功能。包括</w:t>
        </w:r>
        <w:r>
          <w:rPr>
            <w:rFonts w:hint="eastAsia"/>
            <w:lang w:eastAsia="zh-CN"/>
          </w:rPr>
          <w:t>webconfig</w:t>
        </w:r>
        <w:r>
          <w:rPr>
            <w:rFonts w:hint="eastAsia"/>
            <w:lang w:eastAsia="zh-CN"/>
          </w:rPr>
          <w:t>以及数据库现有表中的枚举值。</w:t>
        </w:r>
      </w:ins>
    </w:p>
    <w:p w14:paraId="484974AF" w14:textId="77777777" w:rsidR="00276DED" w:rsidRDefault="00276DED" w:rsidP="00CE513B">
      <w:pPr>
        <w:pStyle w:val="BulletTextHeading1Outline"/>
        <w:numPr>
          <w:ilvl w:val="0"/>
          <w:numId w:val="0"/>
        </w:numPr>
        <w:ind w:left="1305"/>
        <w:rPr>
          <w:ins w:id="326" w:author="Ji, Wen Yu" w:date="2017-11-14T10:53:00Z"/>
          <w:lang w:eastAsia="zh-CN"/>
        </w:rPr>
      </w:pPr>
      <w:ins w:id="327" w:author="Ji, Wen Yu" w:date="2017-11-14T10:50:00Z">
        <w:r>
          <w:rPr>
            <w:rFonts w:hint="eastAsia"/>
            <w:lang w:eastAsia="zh-CN"/>
          </w:rPr>
          <w:t>3</w:t>
        </w:r>
        <w:r>
          <w:rPr>
            <w:rFonts w:hint="eastAsia"/>
            <w:lang w:eastAsia="zh-CN"/>
          </w:rPr>
          <w:t>，</w:t>
        </w:r>
      </w:ins>
      <w:ins w:id="328" w:author="Ji, Wen Yu" w:date="2017-11-14T10:52:00Z">
        <w:r w:rsidR="00A569DF">
          <w:rPr>
            <w:rFonts w:hint="eastAsia"/>
            <w:lang w:eastAsia="zh-CN"/>
          </w:rPr>
          <w:t>SinoMed</w:t>
        </w:r>
        <w:r w:rsidR="00A569DF">
          <w:rPr>
            <w:rFonts w:hint="eastAsia"/>
            <w:lang w:eastAsia="zh-CN"/>
          </w:rPr>
          <w:t>接口逻辑单列一节详细描述，并附上</w:t>
        </w:r>
        <w:r w:rsidR="00A569DF">
          <w:rPr>
            <w:rFonts w:hint="eastAsia"/>
            <w:lang w:eastAsia="zh-CN"/>
          </w:rPr>
          <w:t>SinoMed</w:t>
        </w:r>
        <w:r w:rsidR="00A569DF">
          <w:rPr>
            <w:rFonts w:hint="eastAsia"/>
            <w:lang w:eastAsia="zh-CN"/>
          </w:rPr>
          <w:t>的接口文档。</w:t>
        </w:r>
      </w:ins>
    </w:p>
    <w:p w14:paraId="450E4799" w14:textId="77777777" w:rsidR="00FB37B8" w:rsidRDefault="00FB37B8" w:rsidP="00CE513B">
      <w:pPr>
        <w:pStyle w:val="BulletTextHeading1Outline"/>
        <w:numPr>
          <w:ilvl w:val="0"/>
          <w:numId w:val="0"/>
        </w:numPr>
        <w:ind w:left="1305"/>
        <w:rPr>
          <w:lang w:eastAsia="zh-CN"/>
        </w:rPr>
      </w:pPr>
      <w:ins w:id="329" w:author="Ji, Wen Yu" w:date="2017-11-14T10:53:00Z">
        <w:r>
          <w:rPr>
            <w:rFonts w:hint="eastAsia"/>
            <w:lang w:eastAsia="zh-CN"/>
          </w:rPr>
          <w:t>4, Solution OverView</w:t>
        </w:r>
        <w:r>
          <w:rPr>
            <w:rFonts w:hint="eastAsia"/>
            <w:lang w:eastAsia="zh-CN"/>
          </w:rPr>
          <w:t>需要补充系统架构图</w:t>
        </w:r>
        <w:r w:rsidR="0067425A">
          <w:rPr>
            <w:rFonts w:hint="eastAsia"/>
            <w:lang w:eastAsia="zh-CN"/>
          </w:rPr>
          <w:t>，并标出本次改动的地方。</w:t>
        </w:r>
      </w:ins>
      <w:ins w:id="330" w:author="Ji, Wen Yu" w:date="2017-11-14T10:56:00Z">
        <w:r w:rsidR="00782987">
          <w:rPr>
            <w:rFonts w:hint="eastAsia"/>
            <w:lang w:eastAsia="zh-CN"/>
          </w:rPr>
          <w:t>如果没有现成架构图参考的话可以后补。</w:t>
        </w:r>
      </w:ins>
    </w:p>
    <w:p w14:paraId="4FDD933F" w14:textId="77777777" w:rsidR="00CC5B5A" w:rsidRPr="00CC5B5A" w:rsidRDefault="00CC5B5A" w:rsidP="00CC5B5A">
      <w:pPr>
        <w:rPr>
          <w:lang w:eastAsia="zh-CN"/>
        </w:rPr>
      </w:pPr>
    </w:p>
    <w:p w14:paraId="0266A97D" w14:textId="77777777" w:rsidR="002864C1" w:rsidRPr="00F32FB3" w:rsidRDefault="002864C1" w:rsidP="00F32FB3">
      <w:pPr>
        <w:pStyle w:val="Heading1"/>
        <w:keepNext/>
        <w:keepLines w:val="0"/>
        <w:widowControl/>
        <w:tabs>
          <w:tab w:val="num" w:pos="576"/>
        </w:tabs>
        <w:spacing w:before="180" w:after="120"/>
        <w:ind w:left="576" w:hanging="576"/>
        <w:rPr>
          <w:rFonts w:hint="eastAsia"/>
        </w:rPr>
      </w:pPr>
      <w:bookmarkStart w:id="331" w:name="_Toc372819354"/>
      <w:bookmarkStart w:id="332" w:name="_Toc497989270"/>
      <w:bookmarkEnd w:id="139"/>
      <w:r w:rsidRPr="00F32FB3">
        <w:rPr>
          <w:rFonts w:hint="eastAsia"/>
        </w:rPr>
        <w:t>Revision History</w:t>
      </w:r>
      <w:bookmarkEnd w:id="331"/>
      <w:bookmarkEnd w:id="332"/>
    </w:p>
    <w:tbl>
      <w:tblPr>
        <w:tblW w:w="9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1E0" w:firstRow="1" w:lastRow="1" w:firstColumn="1" w:lastColumn="1" w:noHBand="0" w:noVBand="0"/>
      </w:tblPr>
      <w:tblGrid>
        <w:gridCol w:w="1150"/>
        <w:gridCol w:w="2295"/>
        <w:gridCol w:w="2160"/>
        <w:gridCol w:w="3870"/>
      </w:tblGrid>
      <w:tr w:rsidR="002864C1" w:rsidRPr="00613622" w14:paraId="29DF52ED" w14:textId="77777777" w:rsidTr="00AA603E">
        <w:trPr>
          <w:cantSplit/>
          <w:tblHeader/>
        </w:trPr>
        <w:tc>
          <w:tcPr>
            <w:tcW w:w="1150" w:type="dxa"/>
            <w:shd w:val="clear" w:color="auto" w:fill="E0E0E0"/>
            <w:vAlign w:val="center"/>
          </w:tcPr>
          <w:p w14:paraId="3780CC78" w14:textId="77777777" w:rsidR="002864C1" w:rsidRPr="00613622" w:rsidRDefault="002864C1" w:rsidP="007317B9">
            <w:pPr>
              <w:pStyle w:val="BodyText1"/>
            </w:pPr>
            <w:r w:rsidRPr="00613622">
              <w:t>Version</w:t>
            </w:r>
          </w:p>
        </w:tc>
        <w:tc>
          <w:tcPr>
            <w:tcW w:w="2295" w:type="dxa"/>
            <w:shd w:val="clear" w:color="auto" w:fill="E0E0E0"/>
            <w:vAlign w:val="center"/>
          </w:tcPr>
          <w:p w14:paraId="6330E9F1" w14:textId="77777777" w:rsidR="002864C1" w:rsidRPr="00613622" w:rsidRDefault="002864C1" w:rsidP="007317B9">
            <w:pPr>
              <w:pStyle w:val="BodyText1"/>
            </w:pPr>
            <w:r w:rsidRPr="00613622">
              <w:t>Author</w:t>
            </w:r>
          </w:p>
        </w:tc>
        <w:tc>
          <w:tcPr>
            <w:tcW w:w="2160" w:type="dxa"/>
            <w:shd w:val="clear" w:color="auto" w:fill="E0E0E0"/>
            <w:vAlign w:val="center"/>
          </w:tcPr>
          <w:p w14:paraId="668BA4EE" w14:textId="77777777" w:rsidR="002864C1" w:rsidRPr="00613622" w:rsidRDefault="002864C1" w:rsidP="007317B9">
            <w:pPr>
              <w:pStyle w:val="BodyText1"/>
            </w:pPr>
            <w:r w:rsidRPr="00613622">
              <w:t>Date</w:t>
            </w:r>
          </w:p>
        </w:tc>
        <w:tc>
          <w:tcPr>
            <w:tcW w:w="3870" w:type="dxa"/>
            <w:shd w:val="clear" w:color="auto" w:fill="E0E0E0"/>
            <w:vAlign w:val="center"/>
          </w:tcPr>
          <w:p w14:paraId="16432B42" w14:textId="77777777" w:rsidR="002864C1" w:rsidRPr="00613622" w:rsidRDefault="002864C1" w:rsidP="007317B9">
            <w:pPr>
              <w:pStyle w:val="BodyText1"/>
            </w:pPr>
            <w:r w:rsidRPr="00613622">
              <w:t>Revisions</w:t>
            </w:r>
          </w:p>
        </w:tc>
      </w:tr>
      <w:tr w:rsidR="002864C1" w:rsidRPr="00613622" w14:paraId="69E848BB" w14:textId="77777777" w:rsidTr="00F423E4">
        <w:trPr>
          <w:cantSplit/>
          <w:trHeight w:val="197"/>
        </w:trPr>
        <w:tc>
          <w:tcPr>
            <w:tcW w:w="1150" w:type="dxa"/>
            <w:vAlign w:val="center"/>
          </w:tcPr>
          <w:p w14:paraId="777D20AA" w14:textId="77777777" w:rsidR="002864C1" w:rsidRPr="00613622" w:rsidRDefault="00AA603E" w:rsidP="007317B9">
            <w:pPr>
              <w:pStyle w:val="BodyText1"/>
            </w:pPr>
            <w:r w:rsidRPr="00613622">
              <w:rPr>
                <w:rFonts w:hint="eastAsia"/>
              </w:rPr>
              <w:t>1.0</w:t>
            </w:r>
          </w:p>
        </w:tc>
        <w:tc>
          <w:tcPr>
            <w:tcW w:w="2295" w:type="dxa"/>
            <w:vAlign w:val="center"/>
          </w:tcPr>
          <w:p w14:paraId="165B2068" w14:textId="77777777" w:rsidR="002864C1" w:rsidRPr="00613622" w:rsidRDefault="00F423E4" w:rsidP="00BC3928">
            <w:pPr>
              <w:pStyle w:val="BodyText1"/>
              <w:jc w:val="left"/>
            </w:pPr>
            <w:r>
              <w:t xml:space="preserve">             </w:t>
            </w:r>
            <w:r w:rsidR="00BC3928">
              <w:t>Y</w:t>
            </w:r>
            <w:r>
              <w:t>ueyue Yao</w:t>
            </w:r>
          </w:p>
        </w:tc>
        <w:tc>
          <w:tcPr>
            <w:tcW w:w="2160" w:type="dxa"/>
            <w:vAlign w:val="center"/>
          </w:tcPr>
          <w:p w14:paraId="40F6F8FE" w14:textId="77777777" w:rsidR="002864C1" w:rsidRPr="00613622" w:rsidRDefault="000F7D8C" w:rsidP="004E46DE">
            <w:pPr>
              <w:pStyle w:val="BodyText1"/>
            </w:pPr>
            <w:r>
              <w:rPr>
                <w:rFonts w:hint="eastAsia"/>
              </w:rPr>
              <w:t>Nov</w:t>
            </w:r>
            <w:r w:rsidR="009665E7" w:rsidRPr="00613622">
              <w:rPr>
                <w:rFonts w:hint="eastAsia"/>
              </w:rPr>
              <w:t>.</w:t>
            </w:r>
            <w:r>
              <w:rPr>
                <w:rFonts w:hint="eastAsia"/>
              </w:rPr>
              <w:t>9</w:t>
            </w:r>
            <w:r w:rsidR="00AA603E" w:rsidRPr="00613622">
              <w:rPr>
                <w:rFonts w:hint="eastAsia"/>
                <w:vertAlign w:val="superscript"/>
              </w:rPr>
              <w:t xml:space="preserve"> th</w:t>
            </w:r>
            <w:r w:rsidR="00AA603E" w:rsidRPr="00613622">
              <w:rPr>
                <w:rFonts w:hint="eastAsia"/>
              </w:rPr>
              <w:t>, 201</w:t>
            </w:r>
            <w:r w:rsidR="004E46DE">
              <w:rPr>
                <w:rFonts w:hint="eastAsia"/>
              </w:rPr>
              <w:t>7</w:t>
            </w:r>
          </w:p>
        </w:tc>
        <w:tc>
          <w:tcPr>
            <w:tcW w:w="3870" w:type="dxa"/>
            <w:vAlign w:val="center"/>
          </w:tcPr>
          <w:p w14:paraId="5DBAFF7D" w14:textId="77777777" w:rsidR="002864C1" w:rsidRPr="00613622" w:rsidRDefault="000A3F83" w:rsidP="000A3F83">
            <w:pPr>
              <w:pStyle w:val="BodyText1"/>
            </w:pPr>
            <w:r>
              <w:rPr>
                <w:rFonts w:hint="eastAsia"/>
              </w:rPr>
              <w:t>Daft Version</w:t>
            </w:r>
          </w:p>
        </w:tc>
      </w:tr>
    </w:tbl>
    <w:p w14:paraId="0F3B2479" w14:textId="4A39D270" w:rsidR="00277A88" w:rsidRPr="00330173" w:rsidRDefault="00277A88" w:rsidP="004F0F86">
      <w:pPr>
        <w:pStyle w:val="Heading8"/>
        <w:numPr>
          <w:ilvl w:val="0"/>
          <w:numId w:val="0"/>
        </w:numPr>
        <w:rPr>
          <w:rFonts w:hint="eastAsia"/>
          <w:lang w:eastAsia="zh-CN"/>
        </w:rPr>
      </w:pPr>
    </w:p>
    <w:sectPr w:rsidR="00277A88" w:rsidRPr="00330173" w:rsidSect="00A0167F">
      <w:footerReference w:type="default" r:id="rId79"/>
      <w:pgSz w:w="16839" w:h="11907" w:orient="landscape" w:code="9"/>
      <w:pgMar w:top="2160" w:right="1440" w:bottom="2160" w:left="2160" w:header="720" w:footer="720" w:gutter="0"/>
      <w:pgNumType w:start="1" w:chapStyle="7"/>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2" w:author="Ji, Wen Yu" w:date="2017-11-14T10:37:00Z" w:initials="JWY">
    <w:p w14:paraId="0EBA2998" w14:textId="77777777" w:rsidR="0093089A" w:rsidRDefault="0093089A">
      <w:pPr>
        <w:pStyle w:val="CommentText"/>
        <w:rPr>
          <w:lang w:eastAsia="zh-CN"/>
        </w:rPr>
      </w:pPr>
      <w:r>
        <w:rPr>
          <w:rStyle w:val="CommentReference"/>
        </w:rPr>
        <w:annotationRef/>
      </w:r>
      <w:r>
        <w:rPr>
          <w:lang w:eastAsia="zh-CN"/>
        </w:rPr>
        <w:t>建议改为灰掉</w:t>
      </w:r>
    </w:p>
  </w:comment>
  <w:comment w:id="237" w:author="Ji, Wen Yu" w:date="2017-11-14T10:37:00Z" w:initials="JWY">
    <w:p w14:paraId="40BE2D4F" w14:textId="77777777" w:rsidR="0093089A" w:rsidRDefault="0093089A">
      <w:pPr>
        <w:pStyle w:val="CommentText"/>
        <w:rPr>
          <w:lang w:eastAsia="zh-CN"/>
        </w:rPr>
      </w:pPr>
      <w:r>
        <w:rPr>
          <w:rStyle w:val="CommentReference"/>
        </w:rPr>
        <w:annotationRef/>
      </w:r>
      <w:r>
        <w:rPr>
          <w:lang w:eastAsia="zh-CN"/>
        </w:rPr>
        <w:t>是否</w:t>
      </w:r>
      <w:r>
        <w:rPr>
          <w:rFonts w:hint="eastAsia"/>
          <w:lang w:eastAsia="zh-CN"/>
        </w:rPr>
        <w:t>WEB</w:t>
      </w:r>
      <w:r>
        <w:rPr>
          <w:rFonts w:hint="eastAsia"/>
          <w:lang w:eastAsia="zh-CN"/>
        </w:rPr>
        <w:t>和</w:t>
      </w:r>
      <w:r>
        <w:rPr>
          <w:rFonts w:hint="eastAsia"/>
          <w:lang w:eastAsia="zh-CN"/>
        </w:rPr>
        <w:t>wechat</w:t>
      </w:r>
      <w:r>
        <w:rPr>
          <w:rFonts w:hint="eastAsia"/>
          <w:lang w:eastAsia="zh-CN"/>
        </w:rPr>
        <w:t>等各个渠道的下载都记录在这里？建议增加一个字段区分。</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BA2998" w15:done="0"/>
  <w15:commentEx w15:paraId="40BE2D4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D3C177" w14:textId="77777777" w:rsidR="00CB553B" w:rsidRDefault="00CB553B">
      <w:r>
        <w:separator/>
      </w:r>
    </w:p>
    <w:p w14:paraId="4DB1EE76" w14:textId="77777777" w:rsidR="00CB553B" w:rsidRDefault="00CB553B"/>
  </w:endnote>
  <w:endnote w:type="continuationSeparator" w:id="0">
    <w:p w14:paraId="6DC4ECD2" w14:textId="77777777" w:rsidR="00CB553B" w:rsidRDefault="00CB553B">
      <w:r>
        <w:continuationSeparator/>
      </w:r>
    </w:p>
    <w:p w14:paraId="36BE1506" w14:textId="77777777" w:rsidR="00CB553B" w:rsidRDefault="00CB55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Bold">
    <w:panose1 w:val="020208030705050203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88D929" w14:textId="77777777" w:rsidR="0093089A" w:rsidRPr="00070684" w:rsidRDefault="0093089A" w:rsidP="00070684">
    <w:pPr>
      <w:pStyle w:val="Footer"/>
      <w:tabs>
        <w:tab w:val="clear" w:pos="4320"/>
        <w:tab w:val="clear" w:pos="8640"/>
        <w:tab w:val="center" w:pos="5040"/>
        <w:tab w:val="right" w:pos="10080"/>
      </w:tabs>
      <w:jc w:val="right"/>
      <w:rPr>
        <w:rFonts w:ascii="Arial" w:hAnsi="Arial"/>
        <w:b/>
        <w:color w:val="7F7F7F"/>
        <w:sz w:val="16"/>
        <w:szCs w:val="16"/>
      </w:rPr>
    </w:pPr>
    <w:r w:rsidRPr="00070684">
      <w:rPr>
        <w:rFonts w:ascii="Arial" w:hAnsi="Arial"/>
        <w:color w:val="7F7F7F"/>
        <w:sz w:val="16"/>
        <w:szCs w:val="16"/>
      </w:rPr>
      <w:t xml:space="preserve">Page </w:t>
    </w:r>
    <w:r w:rsidRPr="00070684">
      <w:rPr>
        <w:rFonts w:ascii="Arial" w:hAnsi="Arial"/>
        <w:color w:val="7F7F7F"/>
        <w:sz w:val="16"/>
        <w:szCs w:val="16"/>
      </w:rPr>
      <w:fldChar w:fldCharType="begin"/>
    </w:r>
    <w:r w:rsidRPr="00070684">
      <w:rPr>
        <w:rFonts w:ascii="Arial" w:hAnsi="Arial"/>
        <w:color w:val="7F7F7F"/>
        <w:sz w:val="16"/>
        <w:szCs w:val="16"/>
      </w:rPr>
      <w:instrText xml:space="preserve"> PAGE  </w:instrText>
    </w:r>
    <w:r w:rsidRPr="00070684">
      <w:rPr>
        <w:rFonts w:ascii="Arial" w:hAnsi="Arial"/>
        <w:color w:val="7F7F7F"/>
        <w:sz w:val="16"/>
        <w:szCs w:val="16"/>
      </w:rPr>
      <w:fldChar w:fldCharType="separate"/>
    </w:r>
    <w:r w:rsidR="004D3013">
      <w:rPr>
        <w:rFonts w:ascii="Arial" w:hAnsi="Arial"/>
        <w:noProof/>
        <w:color w:val="7F7F7F"/>
        <w:sz w:val="16"/>
        <w:szCs w:val="16"/>
      </w:rPr>
      <w:t>77</w:t>
    </w:r>
    <w:r w:rsidRPr="00070684">
      <w:rPr>
        <w:rFonts w:ascii="Arial" w:hAnsi="Arial"/>
        <w:color w:val="7F7F7F"/>
        <w:sz w:val="16"/>
        <w:szCs w:val="16"/>
      </w:rPr>
      <w:fldChar w:fldCharType="end"/>
    </w:r>
    <w:r w:rsidRPr="00070684">
      <w:rPr>
        <w:rFonts w:ascii="Arial" w:hAnsi="Arial"/>
        <w:color w:val="7F7F7F"/>
        <w:sz w:val="16"/>
        <w:szCs w:val="16"/>
      </w:rPr>
      <w:t xml:space="preserve"> of </w:t>
    </w:r>
    <w:r w:rsidRPr="00070684">
      <w:rPr>
        <w:rFonts w:ascii="Arial" w:hAnsi="Arial"/>
        <w:color w:val="7F7F7F"/>
        <w:sz w:val="16"/>
        <w:szCs w:val="16"/>
      </w:rPr>
      <w:fldChar w:fldCharType="begin"/>
    </w:r>
    <w:r w:rsidRPr="00070684">
      <w:rPr>
        <w:rFonts w:ascii="Arial" w:hAnsi="Arial"/>
        <w:color w:val="7F7F7F"/>
        <w:sz w:val="16"/>
        <w:szCs w:val="16"/>
      </w:rPr>
      <w:instrText xml:space="preserve"> sectionpages </w:instrText>
    </w:r>
    <w:r w:rsidRPr="00070684">
      <w:rPr>
        <w:rFonts w:ascii="Arial" w:hAnsi="Arial"/>
        <w:color w:val="7F7F7F"/>
        <w:sz w:val="16"/>
        <w:szCs w:val="16"/>
      </w:rPr>
      <w:fldChar w:fldCharType="separate"/>
    </w:r>
    <w:r w:rsidR="004D3013">
      <w:rPr>
        <w:rFonts w:ascii="Arial" w:hAnsi="Arial"/>
        <w:noProof/>
        <w:color w:val="7F7F7F"/>
        <w:sz w:val="16"/>
        <w:szCs w:val="16"/>
      </w:rPr>
      <w:t>78</w:t>
    </w:r>
    <w:r w:rsidRPr="00070684">
      <w:rPr>
        <w:rFonts w:ascii="Arial" w:hAnsi="Arial"/>
        <w:color w:val="7F7F7F"/>
        <w:sz w:val="16"/>
        <w:szCs w:val="16"/>
      </w:rPr>
      <w:fldChar w:fldCharType="end"/>
    </w:r>
  </w:p>
  <w:p w14:paraId="24FFBE15" w14:textId="77777777" w:rsidR="0093089A" w:rsidRDefault="0093089A" w:rsidP="00FC2C69">
    <w:pPr>
      <w:tabs>
        <w:tab w:val="center" w:pos="5040"/>
        <w:tab w:val="right" w:pos="10080"/>
      </w:tabs>
      <w:ind w:right="6"/>
      <w:jc w:val="right"/>
      <w:rPr>
        <w:rFonts w:ascii="Arial" w:hAnsi="Arial"/>
        <w:snapToGrid w:val="0"/>
        <w:color w:val="808080"/>
        <w:sz w:val="16"/>
      </w:rPr>
    </w:pPr>
    <w:r>
      <w:rPr>
        <w:rFonts w:ascii="Arial" w:hAnsi="Arial"/>
        <w:snapToGrid w:val="0"/>
        <w:color w:val="808080"/>
        <w:sz w:val="16"/>
      </w:rPr>
      <w:t>Based on WTTE-0299</w:t>
    </w:r>
    <w:r w:rsidRPr="00F21EB5">
      <w:rPr>
        <w:rFonts w:ascii="Arial" w:hAnsi="Arial"/>
        <w:snapToGrid w:val="0"/>
        <w:color w:val="808080"/>
        <w:sz w:val="16"/>
      </w:rPr>
      <w:t xml:space="preserve"> </w:t>
    </w:r>
    <w:r>
      <w:rPr>
        <w:rFonts w:ascii="Arial" w:hAnsi="Arial"/>
        <w:snapToGrid w:val="0"/>
        <w:color w:val="808080"/>
        <w:sz w:val="16"/>
      </w:rPr>
      <w:t>v 2.0</w:t>
    </w:r>
  </w:p>
  <w:p w14:paraId="022BEA59" w14:textId="77777777" w:rsidR="0093089A" w:rsidRDefault="0093089A" w:rsidP="00FC2C69">
    <w:pPr>
      <w:tabs>
        <w:tab w:val="center" w:pos="5040"/>
        <w:tab w:val="right" w:pos="10080"/>
      </w:tabs>
      <w:ind w:right="6"/>
      <w:jc w:val="right"/>
      <w:rPr>
        <w:rFonts w:ascii="Arial" w:hAnsi="Arial"/>
        <w:snapToGrid w:val="0"/>
        <w:color w:val="808080"/>
        <w:sz w:val="16"/>
      </w:rPr>
    </w:pPr>
    <w:r>
      <w:rPr>
        <w:rFonts w:ascii="Arial" w:hAnsi="Arial"/>
        <w:snapToGrid w:val="0"/>
        <w:color w:val="808080"/>
        <w:sz w:val="16"/>
      </w:rPr>
      <w:tab/>
      <w:t>Effective Date: 31-JAN-2014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5D6E1E" w14:textId="77777777" w:rsidR="00CB553B" w:rsidRDefault="00CB553B">
      <w:r>
        <w:separator/>
      </w:r>
    </w:p>
    <w:p w14:paraId="61567EB1" w14:textId="77777777" w:rsidR="00CB553B" w:rsidRDefault="00CB553B"/>
  </w:footnote>
  <w:footnote w:type="continuationSeparator" w:id="0">
    <w:p w14:paraId="1AC8822B" w14:textId="77777777" w:rsidR="00CB553B" w:rsidRDefault="00CB553B">
      <w:r>
        <w:continuationSeparator/>
      </w:r>
    </w:p>
    <w:p w14:paraId="193658F5" w14:textId="77777777" w:rsidR="00CB553B" w:rsidRDefault="00CB553B"/>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
      </v:shape>
    </w:pict>
  </w:numPicBullet>
  <w:abstractNum w:abstractNumId="0" w15:restartNumberingAfterBreak="0">
    <w:nsid w:val="053979CC"/>
    <w:multiLevelType w:val="multilevel"/>
    <w:tmpl w:val="F42A9B2A"/>
    <w:lvl w:ilvl="0">
      <w:start w:val="1"/>
      <w:numFmt w:val="decimal"/>
      <w:pStyle w:val="NumberListHeading3"/>
      <w:lvlText w:val="%1."/>
      <w:lvlJc w:val="left"/>
      <w:pPr>
        <w:tabs>
          <w:tab w:val="num" w:pos="1800"/>
        </w:tabs>
        <w:ind w:left="1800" w:hanging="360"/>
      </w:pPr>
      <w:rPr>
        <w:rFonts w:hint="default"/>
      </w:rPr>
    </w:lvl>
    <w:lvl w:ilvl="1">
      <w:start w:val="1"/>
      <w:numFmt w:val="lowerLetter"/>
      <w:lvlText w:val="%2."/>
      <w:lvlJc w:val="left"/>
      <w:pPr>
        <w:tabs>
          <w:tab w:val="num" w:pos="2347"/>
        </w:tabs>
        <w:ind w:left="2347" w:hanging="360"/>
      </w:pPr>
      <w:rPr>
        <w:rFonts w:hint="default"/>
      </w:rPr>
    </w:lvl>
    <w:lvl w:ilvl="2">
      <w:start w:val="1"/>
      <w:numFmt w:val="lowerRoman"/>
      <w:lvlText w:val="%3."/>
      <w:lvlJc w:val="right"/>
      <w:pPr>
        <w:tabs>
          <w:tab w:val="num" w:pos="2880"/>
        </w:tabs>
        <w:ind w:left="2880" w:hanging="360"/>
      </w:pPr>
      <w:rPr>
        <w:rFonts w:hint="default"/>
        <w:b w:val="0"/>
        <w:i w:val="0"/>
      </w:rPr>
    </w:lvl>
    <w:lvl w:ilvl="3">
      <w:start w:val="1"/>
      <w:numFmt w:val="lowerRoman"/>
      <w:lvlText w:val="%4."/>
      <w:lvlJc w:val="right"/>
      <w:pPr>
        <w:tabs>
          <w:tab w:val="num" w:pos="3427"/>
        </w:tabs>
        <w:ind w:left="3427" w:hanging="187"/>
      </w:pPr>
      <w:rPr>
        <w:rFonts w:hint="default"/>
        <w:b w:val="0"/>
        <w:i/>
      </w:rPr>
    </w:lvl>
    <w:lvl w:ilvl="4">
      <w:start w:val="1"/>
      <w:numFmt w:val="none"/>
      <w:lvlText w:val="%5"/>
      <w:lvlJc w:val="left"/>
      <w:pPr>
        <w:tabs>
          <w:tab w:val="num" w:pos="2503"/>
        </w:tabs>
        <w:ind w:left="2503" w:hanging="360"/>
      </w:pPr>
      <w:rPr>
        <w:rFonts w:hint="default"/>
      </w:rPr>
    </w:lvl>
    <w:lvl w:ilvl="5">
      <w:start w:val="1"/>
      <w:numFmt w:val="none"/>
      <w:lvlText w:val="%6"/>
      <w:lvlJc w:val="left"/>
      <w:pPr>
        <w:tabs>
          <w:tab w:val="num" w:pos="2863"/>
        </w:tabs>
        <w:ind w:left="2863" w:hanging="360"/>
      </w:pPr>
      <w:rPr>
        <w:rFonts w:hint="default"/>
      </w:rPr>
    </w:lvl>
    <w:lvl w:ilvl="6">
      <w:start w:val="1"/>
      <w:numFmt w:val="none"/>
      <w:lvlText w:val="%7"/>
      <w:lvlJc w:val="left"/>
      <w:pPr>
        <w:tabs>
          <w:tab w:val="num" w:pos="3223"/>
        </w:tabs>
        <w:ind w:left="3223" w:hanging="360"/>
      </w:pPr>
      <w:rPr>
        <w:rFonts w:hint="default"/>
      </w:rPr>
    </w:lvl>
    <w:lvl w:ilvl="7">
      <w:start w:val="1"/>
      <w:numFmt w:val="none"/>
      <w:lvlText w:val="%8"/>
      <w:lvlJc w:val="left"/>
      <w:pPr>
        <w:tabs>
          <w:tab w:val="num" w:pos="3583"/>
        </w:tabs>
        <w:ind w:left="3583" w:hanging="360"/>
      </w:pPr>
      <w:rPr>
        <w:rFonts w:hint="default"/>
      </w:rPr>
    </w:lvl>
    <w:lvl w:ilvl="8">
      <w:start w:val="1"/>
      <w:numFmt w:val="none"/>
      <w:lvlText w:val="%9"/>
      <w:lvlJc w:val="left"/>
      <w:pPr>
        <w:tabs>
          <w:tab w:val="num" w:pos="3943"/>
        </w:tabs>
        <w:ind w:left="3943" w:hanging="360"/>
      </w:pPr>
      <w:rPr>
        <w:rFonts w:hint="default"/>
      </w:rPr>
    </w:lvl>
  </w:abstractNum>
  <w:abstractNum w:abstractNumId="1" w15:restartNumberingAfterBreak="0">
    <w:nsid w:val="061D3FEC"/>
    <w:multiLevelType w:val="multilevel"/>
    <w:tmpl w:val="14B49EB0"/>
    <w:lvl w:ilvl="0">
      <w:start w:val="1"/>
      <w:numFmt w:val="bullet"/>
      <w:lvlText w:val=""/>
      <w:lvlJc w:val="left"/>
      <w:pPr>
        <w:tabs>
          <w:tab w:val="num" w:pos="1605"/>
        </w:tabs>
        <w:ind w:left="1605" w:hanging="360"/>
      </w:pPr>
      <w:rPr>
        <w:rFonts w:ascii="Symbol" w:hAnsi="Symbol" w:hint="default"/>
        <w:b w:val="0"/>
        <w:bCs w:val="0"/>
        <w:i w:val="0"/>
        <w:iCs w:val="0"/>
        <w:caps w:val="0"/>
        <w:smallCaps w:val="0"/>
        <w:strike w:val="0"/>
        <w:dstrike w:val="0"/>
        <w:noProof w:val="0"/>
        <w:vanish w:val="0"/>
        <w:color w:val="000000"/>
        <w:spacing w:val="0"/>
        <w:kern w:val="0"/>
        <w:position w:val="0"/>
        <w:u w:val="none"/>
        <w:vertAlign w:val="baseline"/>
        <w:em w:val="none"/>
      </w:rPr>
    </w:lvl>
    <w:lvl w:ilvl="1">
      <w:start w:val="1"/>
      <w:numFmt w:val="bullet"/>
      <w:lvlText w:val="o"/>
      <w:lvlJc w:val="left"/>
      <w:pPr>
        <w:tabs>
          <w:tab w:val="num" w:pos="2152"/>
        </w:tabs>
        <w:ind w:left="2152" w:hanging="360"/>
      </w:pPr>
      <w:rPr>
        <w:rFonts w:ascii="Courier New" w:hAnsi="Courier New" w:hint="default"/>
        <w:color w:val="000000"/>
      </w:rPr>
    </w:lvl>
    <w:lvl w:ilvl="2">
      <w:start w:val="1"/>
      <w:numFmt w:val="bullet"/>
      <w:lvlText w:val=""/>
      <w:lvlJc w:val="left"/>
      <w:pPr>
        <w:tabs>
          <w:tab w:val="num" w:pos="2685"/>
        </w:tabs>
        <w:ind w:left="2685" w:hanging="360"/>
      </w:pPr>
      <w:rPr>
        <w:rFonts w:ascii="Wingdings" w:hAnsi="Wingdings" w:hint="default"/>
        <w:b w:val="0"/>
        <w:i w:val="0"/>
        <w:sz w:val="16"/>
      </w:rPr>
    </w:lvl>
    <w:lvl w:ilvl="3">
      <w:start w:val="1"/>
      <w:numFmt w:val="bullet"/>
      <w:lvlText w:val=""/>
      <w:lvlJc w:val="left"/>
      <w:pPr>
        <w:tabs>
          <w:tab w:val="num" w:pos="3232"/>
        </w:tabs>
        <w:ind w:left="3232" w:hanging="360"/>
      </w:pPr>
      <w:rPr>
        <w:rFonts w:ascii="Wingdings" w:hAnsi="Wingdings" w:hint="default"/>
        <w:b w:val="0"/>
        <w:i w:val="0"/>
        <w:sz w:val="12"/>
      </w:rPr>
    </w:lvl>
    <w:lvl w:ilvl="4">
      <w:start w:val="1"/>
      <w:numFmt w:val="none"/>
      <w:lvlText w:val="%5"/>
      <w:lvlJc w:val="left"/>
      <w:pPr>
        <w:tabs>
          <w:tab w:val="num" w:pos="2677"/>
        </w:tabs>
        <w:ind w:left="2677" w:hanging="360"/>
      </w:pPr>
      <w:rPr>
        <w:rFonts w:hint="default"/>
      </w:rPr>
    </w:lvl>
    <w:lvl w:ilvl="5">
      <w:start w:val="1"/>
      <w:numFmt w:val="none"/>
      <w:lvlText w:val="%6"/>
      <w:lvlJc w:val="left"/>
      <w:pPr>
        <w:tabs>
          <w:tab w:val="num" w:pos="3037"/>
        </w:tabs>
        <w:ind w:left="3037" w:hanging="360"/>
      </w:pPr>
      <w:rPr>
        <w:rFonts w:hint="default"/>
      </w:rPr>
    </w:lvl>
    <w:lvl w:ilvl="6">
      <w:start w:val="1"/>
      <w:numFmt w:val="none"/>
      <w:lvlText w:val="%7"/>
      <w:lvlJc w:val="left"/>
      <w:pPr>
        <w:tabs>
          <w:tab w:val="num" w:pos="3397"/>
        </w:tabs>
        <w:ind w:left="3397" w:hanging="360"/>
      </w:pPr>
      <w:rPr>
        <w:rFonts w:hint="default"/>
      </w:rPr>
    </w:lvl>
    <w:lvl w:ilvl="7">
      <w:start w:val="1"/>
      <w:numFmt w:val="none"/>
      <w:lvlText w:val="%8"/>
      <w:lvlJc w:val="left"/>
      <w:pPr>
        <w:tabs>
          <w:tab w:val="num" w:pos="3757"/>
        </w:tabs>
        <w:ind w:left="3757" w:hanging="360"/>
      </w:pPr>
      <w:rPr>
        <w:rFonts w:hint="default"/>
      </w:rPr>
    </w:lvl>
    <w:lvl w:ilvl="8">
      <w:start w:val="1"/>
      <w:numFmt w:val="none"/>
      <w:lvlText w:val="%9"/>
      <w:lvlJc w:val="left"/>
      <w:pPr>
        <w:tabs>
          <w:tab w:val="num" w:pos="4117"/>
        </w:tabs>
        <w:ind w:left="4117" w:hanging="360"/>
      </w:pPr>
      <w:rPr>
        <w:rFonts w:hint="default"/>
      </w:rPr>
    </w:lvl>
  </w:abstractNum>
  <w:abstractNum w:abstractNumId="2" w15:restartNumberingAfterBreak="0">
    <w:nsid w:val="10431BFC"/>
    <w:multiLevelType w:val="hybridMultilevel"/>
    <w:tmpl w:val="A4B2B9F0"/>
    <w:lvl w:ilvl="0" w:tplc="04090001">
      <w:start w:val="1"/>
      <w:numFmt w:val="bullet"/>
      <w:lvlText w:val=""/>
      <w:lvlJc w:val="left"/>
      <w:pPr>
        <w:ind w:left="1840" w:hanging="360"/>
      </w:pPr>
      <w:rPr>
        <w:rFonts w:ascii="Symbol" w:hAnsi="Symbol" w:hint="default"/>
      </w:rPr>
    </w:lvl>
    <w:lvl w:ilvl="1" w:tplc="04090003" w:tentative="1">
      <w:start w:val="1"/>
      <w:numFmt w:val="bullet"/>
      <w:lvlText w:val="o"/>
      <w:lvlJc w:val="left"/>
      <w:pPr>
        <w:ind w:left="2560" w:hanging="360"/>
      </w:pPr>
      <w:rPr>
        <w:rFonts w:ascii="Courier New" w:hAnsi="Courier New" w:cs="Courier New" w:hint="default"/>
      </w:rPr>
    </w:lvl>
    <w:lvl w:ilvl="2" w:tplc="04090005" w:tentative="1">
      <w:start w:val="1"/>
      <w:numFmt w:val="bullet"/>
      <w:lvlText w:val=""/>
      <w:lvlJc w:val="left"/>
      <w:pPr>
        <w:ind w:left="3280" w:hanging="360"/>
      </w:pPr>
      <w:rPr>
        <w:rFonts w:ascii="Wingdings" w:hAnsi="Wingdings" w:hint="default"/>
      </w:rPr>
    </w:lvl>
    <w:lvl w:ilvl="3" w:tplc="04090001" w:tentative="1">
      <w:start w:val="1"/>
      <w:numFmt w:val="bullet"/>
      <w:lvlText w:val=""/>
      <w:lvlJc w:val="left"/>
      <w:pPr>
        <w:ind w:left="4000" w:hanging="360"/>
      </w:pPr>
      <w:rPr>
        <w:rFonts w:ascii="Symbol" w:hAnsi="Symbol" w:hint="default"/>
      </w:rPr>
    </w:lvl>
    <w:lvl w:ilvl="4" w:tplc="04090003" w:tentative="1">
      <w:start w:val="1"/>
      <w:numFmt w:val="bullet"/>
      <w:lvlText w:val="o"/>
      <w:lvlJc w:val="left"/>
      <w:pPr>
        <w:ind w:left="4720" w:hanging="360"/>
      </w:pPr>
      <w:rPr>
        <w:rFonts w:ascii="Courier New" w:hAnsi="Courier New" w:cs="Courier New" w:hint="default"/>
      </w:rPr>
    </w:lvl>
    <w:lvl w:ilvl="5" w:tplc="04090005" w:tentative="1">
      <w:start w:val="1"/>
      <w:numFmt w:val="bullet"/>
      <w:lvlText w:val=""/>
      <w:lvlJc w:val="left"/>
      <w:pPr>
        <w:ind w:left="5440" w:hanging="360"/>
      </w:pPr>
      <w:rPr>
        <w:rFonts w:ascii="Wingdings" w:hAnsi="Wingdings" w:hint="default"/>
      </w:rPr>
    </w:lvl>
    <w:lvl w:ilvl="6" w:tplc="04090001" w:tentative="1">
      <w:start w:val="1"/>
      <w:numFmt w:val="bullet"/>
      <w:lvlText w:val=""/>
      <w:lvlJc w:val="left"/>
      <w:pPr>
        <w:ind w:left="6160" w:hanging="360"/>
      </w:pPr>
      <w:rPr>
        <w:rFonts w:ascii="Symbol" w:hAnsi="Symbol" w:hint="default"/>
      </w:rPr>
    </w:lvl>
    <w:lvl w:ilvl="7" w:tplc="04090003" w:tentative="1">
      <w:start w:val="1"/>
      <w:numFmt w:val="bullet"/>
      <w:lvlText w:val="o"/>
      <w:lvlJc w:val="left"/>
      <w:pPr>
        <w:ind w:left="6880" w:hanging="360"/>
      </w:pPr>
      <w:rPr>
        <w:rFonts w:ascii="Courier New" w:hAnsi="Courier New" w:cs="Courier New" w:hint="default"/>
      </w:rPr>
    </w:lvl>
    <w:lvl w:ilvl="8" w:tplc="04090005" w:tentative="1">
      <w:start w:val="1"/>
      <w:numFmt w:val="bullet"/>
      <w:lvlText w:val=""/>
      <w:lvlJc w:val="left"/>
      <w:pPr>
        <w:ind w:left="7600" w:hanging="360"/>
      </w:pPr>
      <w:rPr>
        <w:rFonts w:ascii="Wingdings" w:hAnsi="Wingdings" w:hint="default"/>
      </w:rPr>
    </w:lvl>
  </w:abstractNum>
  <w:abstractNum w:abstractNumId="3" w15:restartNumberingAfterBreak="0">
    <w:nsid w:val="11965535"/>
    <w:multiLevelType w:val="hybridMultilevel"/>
    <w:tmpl w:val="986874D0"/>
    <w:lvl w:ilvl="0" w:tplc="B5A8A264">
      <w:start w:val="1"/>
      <w:numFmt w:val="bullet"/>
      <w:pStyle w:val="InfoBlue"/>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 w15:restartNumberingAfterBreak="0">
    <w:nsid w:val="17A41A72"/>
    <w:multiLevelType w:val="multilevel"/>
    <w:tmpl w:val="3E22F59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427" w:hanging="576"/>
      </w:pPr>
      <w:rPr>
        <w:rFonts w:hint="default"/>
        <w:color w:val="000000" w:themeColor="text1"/>
      </w:rPr>
    </w:lvl>
    <w:lvl w:ilvl="2">
      <w:start w:val="1"/>
      <w:numFmt w:val="decimal"/>
      <w:pStyle w:val="Heading3"/>
      <w:lvlText w:val="%1.%2.%3"/>
      <w:lvlJc w:val="left"/>
      <w:pPr>
        <w:ind w:left="2138" w:hanging="720"/>
      </w:pPr>
      <w:rPr>
        <w:rFonts w:hint="default"/>
        <w:sz w:val="26"/>
        <w:szCs w:val="26"/>
      </w:rPr>
    </w:lvl>
    <w:lvl w:ilvl="3">
      <w:start w:val="1"/>
      <w:numFmt w:val="decimal"/>
      <w:pStyle w:val="Heading4"/>
      <w:lvlText w:val="%1.%2.%3.%4"/>
      <w:lvlJc w:val="left"/>
      <w:pPr>
        <w:ind w:left="864" w:hanging="864"/>
      </w:pPr>
      <w:rPr>
        <w:rFonts w:hint="default"/>
        <w:b w:val="0"/>
      </w:rPr>
    </w:lvl>
    <w:lvl w:ilvl="4">
      <w:start w:val="1"/>
      <w:numFmt w:val="decimal"/>
      <w:pStyle w:val="Heading5"/>
      <w:lvlText w:val="%1.%2.%3.%4.%5"/>
      <w:lvlJc w:val="left"/>
      <w:pPr>
        <w:ind w:left="1008" w:hanging="1008"/>
      </w:pPr>
      <w:rPr>
        <w:rFonts w:hint="default"/>
        <w:i w:val="0"/>
      </w:rPr>
    </w:lvl>
    <w:lvl w:ilvl="5">
      <w:start w:val="1"/>
      <w:numFmt w:val="decimal"/>
      <w:pStyle w:val="Heading6"/>
      <w:lvlText w:val="%1.%2.%3.%4.%5.%6"/>
      <w:lvlJc w:val="left"/>
      <w:pPr>
        <w:ind w:left="1152" w:hanging="1152"/>
      </w:pPr>
      <w:rPr>
        <w:rFonts w:hint="default"/>
      </w:rPr>
    </w:lvl>
    <w:lvl w:ilvl="6">
      <w:start w:val="1"/>
      <w:numFmt w:val="upperLetter"/>
      <w:pStyle w:val="Heading8"/>
      <w:suff w:val="nothing"/>
      <w:lvlText w:val="APPENDIX %7:  "/>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lvlText w:val="%7.%8"/>
      <w:lvlJc w:val="left"/>
      <w:pPr>
        <w:tabs>
          <w:tab w:val="num" w:pos="720"/>
        </w:tabs>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7CF1673"/>
    <w:multiLevelType w:val="hybridMultilevel"/>
    <w:tmpl w:val="96D4A930"/>
    <w:lvl w:ilvl="0" w:tplc="A3CC46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7F35B74"/>
    <w:multiLevelType w:val="hybridMultilevel"/>
    <w:tmpl w:val="A0705696"/>
    <w:lvl w:ilvl="0" w:tplc="5FB4F9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8D06BB8"/>
    <w:multiLevelType w:val="multilevel"/>
    <w:tmpl w:val="6B60E254"/>
    <w:lvl w:ilvl="0">
      <w:start w:val="1"/>
      <w:numFmt w:val="bullet"/>
      <w:lvlText w:val=""/>
      <w:lvlJc w:val="left"/>
      <w:pPr>
        <w:tabs>
          <w:tab w:val="num" w:pos="1605"/>
        </w:tabs>
        <w:ind w:left="1605" w:hanging="360"/>
      </w:pPr>
      <w:rPr>
        <w:rFonts w:ascii="Symbol" w:hAnsi="Symbol" w:hint="default"/>
        <w:b w:val="0"/>
        <w:bCs w:val="0"/>
        <w:i w:val="0"/>
        <w:iCs w:val="0"/>
        <w:caps w:val="0"/>
        <w:smallCaps w:val="0"/>
        <w:strike w:val="0"/>
        <w:dstrike w:val="0"/>
        <w:noProof w:val="0"/>
        <w:vanish w:val="0"/>
        <w:color w:val="000000"/>
        <w:spacing w:val="0"/>
        <w:kern w:val="0"/>
        <w:position w:val="0"/>
        <w:u w:val="none"/>
        <w:vertAlign w:val="baseline"/>
        <w:em w:val="none"/>
      </w:rPr>
    </w:lvl>
    <w:lvl w:ilvl="1">
      <w:start w:val="1"/>
      <w:numFmt w:val="bullet"/>
      <w:lvlText w:val="o"/>
      <w:lvlJc w:val="left"/>
      <w:pPr>
        <w:tabs>
          <w:tab w:val="num" w:pos="2152"/>
        </w:tabs>
        <w:ind w:left="2152" w:hanging="360"/>
      </w:pPr>
      <w:rPr>
        <w:rFonts w:ascii="Courier New" w:hAnsi="Courier New" w:hint="default"/>
        <w:color w:val="000000"/>
      </w:rPr>
    </w:lvl>
    <w:lvl w:ilvl="2">
      <w:start w:val="1"/>
      <w:numFmt w:val="bullet"/>
      <w:lvlText w:val=""/>
      <w:lvlJc w:val="left"/>
      <w:pPr>
        <w:tabs>
          <w:tab w:val="num" w:pos="2685"/>
        </w:tabs>
        <w:ind w:left="2685" w:hanging="360"/>
      </w:pPr>
      <w:rPr>
        <w:rFonts w:ascii="Wingdings" w:hAnsi="Wingdings" w:hint="default"/>
        <w:b w:val="0"/>
        <w:i w:val="0"/>
        <w:sz w:val="16"/>
      </w:rPr>
    </w:lvl>
    <w:lvl w:ilvl="3">
      <w:start w:val="1"/>
      <w:numFmt w:val="bullet"/>
      <w:lvlText w:val=""/>
      <w:lvlJc w:val="left"/>
      <w:pPr>
        <w:tabs>
          <w:tab w:val="num" w:pos="3232"/>
        </w:tabs>
        <w:ind w:left="3232" w:hanging="360"/>
      </w:pPr>
      <w:rPr>
        <w:rFonts w:ascii="Wingdings" w:hAnsi="Wingdings" w:hint="default"/>
        <w:b w:val="0"/>
        <w:i w:val="0"/>
        <w:sz w:val="12"/>
      </w:rPr>
    </w:lvl>
    <w:lvl w:ilvl="4">
      <w:start w:val="1"/>
      <w:numFmt w:val="none"/>
      <w:lvlText w:val="%5"/>
      <w:lvlJc w:val="left"/>
      <w:pPr>
        <w:tabs>
          <w:tab w:val="num" w:pos="2677"/>
        </w:tabs>
        <w:ind w:left="2677" w:hanging="360"/>
      </w:pPr>
      <w:rPr>
        <w:rFonts w:hint="default"/>
      </w:rPr>
    </w:lvl>
    <w:lvl w:ilvl="5">
      <w:start w:val="1"/>
      <w:numFmt w:val="none"/>
      <w:lvlText w:val="%6"/>
      <w:lvlJc w:val="left"/>
      <w:pPr>
        <w:tabs>
          <w:tab w:val="num" w:pos="3037"/>
        </w:tabs>
        <w:ind w:left="3037" w:hanging="360"/>
      </w:pPr>
      <w:rPr>
        <w:rFonts w:hint="default"/>
      </w:rPr>
    </w:lvl>
    <w:lvl w:ilvl="6">
      <w:start w:val="1"/>
      <w:numFmt w:val="none"/>
      <w:lvlText w:val="%7"/>
      <w:lvlJc w:val="left"/>
      <w:pPr>
        <w:tabs>
          <w:tab w:val="num" w:pos="3397"/>
        </w:tabs>
        <w:ind w:left="3397" w:hanging="360"/>
      </w:pPr>
      <w:rPr>
        <w:rFonts w:hint="default"/>
      </w:rPr>
    </w:lvl>
    <w:lvl w:ilvl="7">
      <w:start w:val="1"/>
      <w:numFmt w:val="none"/>
      <w:lvlText w:val="%8"/>
      <w:lvlJc w:val="left"/>
      <w:pPr>
        <w:tabs>
          <w:tab w:val="num" w:pos="3757"/>
        </w:tabs>
        <w:ind w:left="3757" w:hanging="360"/>
      </w:pPr>
      <w:rPr>
        <w:rFonts w:hint="default"/>
      </w:rPr>
    </w:lvl>
    <w:lvl w:ilvl="8">
      <w:start w:val="1"/>
      <w:numFmt w:val="none"/>
      <w:lvlText w:val="%9"/>
      <w:lvlJc w:val="left"/>
      <w:pPr>
        <w:tabs>
          <w:tab w:val="num" w:pos="4117"/>
        </w:tabs>
        <w:ind w:left="4117" w:hanging="360"/>
      </w:pPr>
      <w:rPr>
        <w:rFonts w:hint="default"/>
      </w:rPr>
    </w:lvl>
  </w:abstractNum>
  <w:abstractNum w:abstractNumId="8" w15:restartNumberingAfterBreak="0">
    <w:nsid w:val="2954267D"/>
    <w:multiLevelType w:val="multilevel"/>
    <w:tmpl w:val="A32EBF2A"/>
    <w:lvl w:ilvl="0">
      <w:start w:val="1"/>
      <w:numFmt w:val="bullet"/>
      <w:lvlText w:val=""/>
      <w:lvlJc w:val="left"/>
      <w:pPr>
        <w:tabs>
          <w:tab w:val="num" w:pos="1605"/>
        </w:tabs>
        <w:ind w:left="1605" w:hanging="360"/>
      </w:pPr>
      <w:rPr>
        <w:rFonts w:ascii="Symbol" w:hAnsi="Symbol" w:hint="default"/>
        <w:b w:val="0"/>
        <w:bCs w:val="0"/>
        <w:i w:val="0"/>
        <w:iCs w:val="0"/>
        <w:caps w:val="0"/>
        <w:smallCaps w:val="0"/>
        <w:strike w:val="0"/>
        <w:dstrike w:val="0"/>
        <w:noProof w:val="0"/>
        <w:vanish w:val="0"/>
        <w:color w:val="000000"/>
        <w:spacing w:val="0"/>
        <w:kern w:val="0"/>
        <w:position w:val="0"/>
        <w:u w:val="none"/>
        <w:vertAlign w:val="baseline"/>
        <w:em w:val="none"/>
      </w:rPr>
    </w:lvl>
    <w:lvl w:ilvl="1">
      <w:start w:val="1"/>
      <w:numFmt w:val="bullet"/>
      <w:lvlText w:val="o"/>
      <w:lvlJc w:val="left"/>
      <w:pPr>
        <w:tabs>
          <w:tab w:val="num" w:pos="2152"/>
        </w:tabs>
        <w:ind w:left="2152" w:hanging="360"/>
      </w:pPr>
      <w:rPr>
        <w:rFonts w:ascii="Courier New" w:hAnsi="Courier New" w:hint="default"/>
        <w:color w:val="000000"/>
      </w:rPr>
    </w:lvl>
    <w:lvl w:ilvl="2">
      <w:start w:val="1"/>
      <w:numFmt w:val="bullet"/>
      <w:lvlText w:val=""/>
      <w:lvlJc w:val="left"/>
      <w:pPr>
        <w:tabs>
          <w:tab w:val="num" w:pos="2685"/>
        </w:tabs>
        <w:ind w:left="2685" w:hanging="360"/>
      </w:pPr>
      <w:rPr>
        <w:rFonts w:ascii="Wingdings" w:hAnsi="Wingdings" w:hint="default"/>
        <w:b w:val="0"/>
        <w:i w:val="0"/>
        <w:sz w:val="16"/>
      </w:rPr>
    </w:lvl>
    <w:lvl w:ilvl="3">
      <w:start w:val="1"/>
      <w:numFmt w:val="bullet"/>
      <w:lvlText w:val=""/>
      <w:lvlJc w:val="left"/>
      <w:pPr>
        <w:tabs>
          <w:tab w:val="num" w:pos="3232"/>
        </w:tabs>
        <w:ind w:left="3232" w:hanging="360"/>
      </w:pPr>
      <w:rPr>
        <w:rFonts w:ascii="Wingdings" w:hAnsi="Wingdings" w:hint="default"/>
        <w:b w:val="0"/>
        <w:i w:val="0"/>
        <w:sz w:val="12"/>
      </w:rPr>
    </w:lvl>
    <w:lvl w:ilvl="4">
      <w:start w:val="1"/>
      <w:numFmt w:val="none"/>
      <w:lvlText w:val="%5"/>
      <w:lvlJc w:val="left"/>
      <w:pPr>
        <w:tabs>
          <w:tab w:val="num" w:pos="2677"/>
        </w:tabs>
        <w:ind w:left="2677" w:hanging="360"/>
      </w:pPr>
      <w:rPr>
        <w:rFonts w:hint="default"/>
      </w:rPr>
    </w:lvl>
    <w:lvl w:ilvl="5">
      <w:start w:val="1"/>
      <w:numFmt w:val="none"/>
      <w:lvlText w:val="%6"/>
      <w:lvlJc w:val="left"/>
      <w:pPr>
        <w:tabs>
          <w:tab w:val="num" w:pos="3037"/>
        </w:tabs>
        <w:ind w:left="3037" w:hanging="360"/>
      </w:pPr>
      <w:rPr>
        <w:rFonts w:hint="default"/>
      </w:rPr>
    </w:lvl>
    <w:lvl w:ilvl="6">
      <w:start w:val="1"/>
      <w:numFmt w:val="none"/>
      <w:lvlText w:val="%7"/>
      <w:lvlJc w:val="left"/>
      <w:pPr>
        <w:tabs>
          <w:tab w:val="num" w:pos="3397"/>
        </w:tabs>
        <w:ind w:left="3397" w:hanging="360"/>
      </w:pPr>
      <w:rPr>
        <w:rFonts w:hint="default"/>
      </w:rPr>
    </w:lvl>
    <w:lvl w:ilvl="7">
      <w:start w:val="1"/>
      <w:numFmt w:val="none"/>
      <w:lvlText w:val="%8"/>
      <w:lvlJc w:val="left"/>
      <w:pPr>
        <w:tabs>
          <w:tab w:val="num" w:pos="3757"/>
        </w:tabs>
        <w:ind w:left="3757" w:hanging="360"/>
      </w:pPr>
      <w:rPr>
        <w:rFonts w:hint="default"/>
      </w:rPr>
    </w:lvl>
    <w:lvl w:ilvl="8">
      <w:start w:val="1"/>
      <w:numFmt w:val="none"/>
      <w:lvlText w:val="%9"/>
      <w:lvlJc w:val="left"/>
      <w:pPr>
        <w:tabs>
          <w:tab w:val="num" w:pos="4117"/>
        </w:tabs>
        <w:ind w:left="4117" w:hanging="360"/>
      </w:pPr>
      <w:rPr>
        <w:rFonts w:hint="default"/>
      </w:rPr>
    </w:lvl>
  </w:abstractNum>
  <w:abstractNum w:abstractNumId="9" w15:restartNumberingAfterBreak="0">
    <w:nsid w:val="2AA70582"/>
    <w:multiLevelType w:val="multilevel"/>
    <w:tmpl w:val="64360224"/>
    <w:lvl w:ilvl="0">
      <w:start w:val="1"/>
      <w:numFmt w:val="decimal"/>
      <w:pStyle w:val="Heading1level"/>
      <w:lvlText w:val="%1"/>
      <w:lvlJc w:val="left"/>
      <w:pPr>
        <w:tabs>
          <w:tab w:val="num" w:pos="360"/>
        </w:tabs>
        <w:ind w:left="360" w:hanging="360"/>
      </w:pPr>
      <w:rPr>
        <w:rFonts w:hint="default"/>
      </w:rPr>
    </w:lvl>
    <w:lvl w:ilvl="1">
      <w:start w:val="1"/>
      <w:numFmt w:val="decimal"/>
      <w:pStyle w:val="Heading2Level"/>
      <w:lvlText w:val="%1.%2"/>
      <w:lvlJc w:val="left"/>
      <w:pPr>
        <w:tabs>
          <w:tab w:val="num" w:pos="864"/>
        </w:tabs>
        <w:ind w:left="864" w:hanging="504"/>
      </w:pPr>
      <w:rPr>
        <w:rFonts w:hint="default"/>
      </w:rPr>
    </w:lvl>
    <w:lvl w:ilvl="2">
      <w:start w:val="1"/>
      <w:numFmt w:val="decimal"/>
      <w:pStyle w:val="Heading3Level"/>
      <w:lvlText w:val="%1.%2.%3"/>
      <w:lvlJc w:val="left"/>
      <w:pPr>
        <w:tabs>
          <w:tab w:val="num" w:pos="1512"/>
        </w:tabs>
        <w:ind w:left="1512" w:hanging="648"/>
      </w:pPr>
      <w:rPr>
        <w:rFonts w:hint="default"/>
      </w:rPr>
    </w:lvl>
    <w:lvl w:ilvl="3">
      <w:start w:val="1"/>
      <w:numFmt w:val="decimal"/>
      <w:pStyle w:val="Heading4Level"/>
      <w:lvlText w:val="%1.%2.%3.%4"/>
      <w:lvlJc w:val="left"/>
      <w:pPr>
        <w:tabs>
          <w:tab w:val="num" w:pos="1656"/>
        </w:tabs>
        <w:ind w:left="1656" w:hanging="14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32E110A0"/>
    <w:multiLevelType w:val="hybridMultilevel"/>
    <w:tmpl w:val="98C67498"/>
    <w:lvl w:ilvl="0" w:tplc="2CA631F2">
      <w:start w:val="1"/>
      <w:numFmt w:val="decimal"/>
      <w:lvlText w:val="%1."/>
      <w:lvlJc w:val="left"/>
      <w:pPr>
        <w:ind w:left="360" w:hanging="360"/>
      </w:pPr>
      <w:rPr>
        <w:rFonts w:ascii="Arial" w:hAnsi="Arial" w:cs="Times New Roman" w:hint="default"/>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92B668B"/>
    <w:multiLevelType w:val="multilevel"/>
    <w:tmpl w:val="71983C5C"/>
    <w:lvl w:ilvl="0">
      <w:start w:val="1"/>
      <w:numFmt w:val="bullet"/>
      <w:lvlText w:val=""/>
      <w:lvlJc w:val="left"/>
      <w:pPr>
        <w:tabs>
          <w:tab w:val="num" w:pos="1080"/>
        </w:tabs>
        <w:ind w:left="1080" w:hanging="360"/>
      </w:pPr>
      <w:rPr>
        <w:rFonts w:ascii="Symbol" w:hAnsi="Symbol" w:hint="default"/>
        <w:b w:val="0"/>
        <w:bCs w:val="0"/>
        <w:i w:val="0"/>
        <w:iCs w:val="0"/>
        <w:caps w:val="0"/>
        <w:smallCaps w:val="0"/>
        <w:strike w:val="0"/>
        <w:dstrike w:val="0"/>
        <w:noProof w:val="0"/>
        <w:vanish w:val="0"/>
        <w:color w:val="000000"/>
        <w:spacing w:val="0"/>
        <w:kern w:val="0"/>
        <w:position w:val="0"/>
        <w:u w:val="none"/>
        <w:vertAlign w:val="baseline"/>
        <w:em w:val="none"/>
      </w:rPr>
    </w:lvl>
    <w:lvl w:ilvl="1">
      <w:start w:val="1"/>
      <w:numFmt w:val="bullet"/>
      <w:lvlText w:val="o"/>
      <w:lvlJc w:val="left"/>
      <w:pPr>
        <w:tabs>
          <w:tab w:val="num" w:pos="1627"/>
        </w:tabs>
        <w:ind w:left="1627" w:hanging="360"/>
      </w:pPr>
      <w:rPr>
        <w:rFonts w:ascii="Courier New" w:hAnsi="Courier New" w:hint="default"/>
        <w:color w:val="000000"/>
      </w:rPr>
    </w:lvl>
    <w:lvl w:ilvl="2">
      <w:start w:val="1"/>
      <w:numFmt w:val="bullet"/>
      <w:lvlText w:val=""/>
      <w:lvlJc w:val="left"/>
      <w:pPr>
        <w:tabs>
          <w:tab w:val="num" w:pos="2160"/>
        </w:tabs>
        <w:ind w:left="2160" w:hanging="360"/>
      </w:pPr>
      <w:rPr>
        <w:rFonts w:ascii="Wingdings" w:hAnsi="Wingdings" w:hint="default"/>
        <w:b w:val="0"/>
        <w:i w:val="0"/>
        <w:sz w:val="16"/>
      </w:rPr>
    </w:lvl>
    <w:lvl w:ilvl="3">
      <w:start w:val="1"/>
      <w:numFmt w:val="bullet"/>
      <w:lvlText w:val=""/>
      <w:lvlJc w:val="left"/>
      <w:pPr>
        <w:tabs>
          <w:tab w:val="num" w:pos="2707"/>
        </w:tabs>
        <w:ind w:left="2707" w:hanging="360"/>
      </w:pPr>
      <w:rPr>
        <w:rFonts w:ascii="Wingdings" w:hAnsi="Wingdings" w:hint="default"/>
        <w:b w:val="0"/>
        <w:i w:val="0"/>
        <w:sz w:val="12"/>
      </w:rPr>
    </w:lvl>
    <w:lvl w:ilvl="4">
      <w:start w:val="1"/>
      <w:numFmt w:val="none"/>
      <w:lvlText w:val="%5"/>
      <w:lvlJc w:val="left"/>
      <w:pPr>
        <w:tabs>
          <w:tab w:val="num" w:pos="2152"/>
        </w:tabs>
        <w:ind w:left="2152" w:hanging="360"/>
      </w:pPr>
      <w:rPr>
        <w:rFonts w:hint="default"/>
      </w:rPr>
    </w:lvl>
    <w:lvl w:ilvl="5">
      <w:start w:val="1"/>
      <w:numFmt w:val="none"/>
      <w:lvlText w:val="%6"/>
      <w:lvlJc w:val="left"/>
      <w:pPr>
        <w:tabs>
          <w:tab w:val="num" w:pos="2512"/>
        </w:tabs>
        <w:ind w:left="2512" w:hanging="360"/>
      </w:pPr>
      <w:rPr>
        <w:rFonts w:hint="default"/>
      </w:rPr>
    </w:lvl>
    <w:lvl w:ilvl="6">
      <w:start w:val="1"/>
      <w:numFmt w:val="none"/>
      <w:lvlText w:val="%7"/>
      <w:lvlJc w:val="left"/>
      <w:pPr>
        <w:tabs>
          <w:tab w:val="num" w:pos="2872"/>
        </w:tabs>
        <w:ind w:left="2872" w:hanging="360"/>
      </w:pPr>
      <w:rPr>
        <w:rFonts w:hint="default"/>
      </w:rPr>
    </w:lvl>
    <w:lvl w:ilvl="7">
      <w:start w:val="1"/>
      <w:numFmt w:val="none"/>
      <w:lvlText w:val="%8"/>
      <w:lvlJc w:val="left"/>
      <w:pPr>
        <w:tabs>
          <w:tab w:val="num" w:pos="3232"/>
        </w:tabs>
        <w:ind w:left="3232" w:hanging="360"/>
      </w:pPr>
      <w:rPr>
        <w:rFonts w:hint="default"/>
      </w:rPr>
    </w:lvl>
    <w:lvl w:ilvl="8">
      <w:start w:val="1"/>
      <w:numFmt w:val="none"/>
      <w:lvlText w:val="%9"/>
      <w:lvlJc w:val="left"/>
      <w:pPr>
        <w:tabs>
          <w:tab w:val="num" w:pos="3592"/>
        </w:tabs>
        <w:ind w:left="3592" w:hanging="360"/>
      </w:pPr>
      <w:rPr>
        <w:rFonts w:hint="default"/>
      </w:rPr>
    </w:lvl>
  </w:abstractNum>
  <w:abstractNum w:abstractNumId="12" w15:restartNumberingAfterBreak="0">
    <w:nsid w:val="3E14343E"/>
    <w:multiLevelType w:val="hybridMultilevel"/>
    <w:tmpl w:val="1082A23C"/>
    <w:lvl w:ilvl="0" w:tplc="8158997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EDE0D9A"/>
    <w:multiLevelType w:val="multilevel"/>
    <w:tmpl w:val="EF6A38EE"/>
    <w:lvl w:ilvl="0">
      <w:start w:val="1"/>
      <w:numFmt w:val="bullet"/>
      <w:pStyle w:val="NumberListHeading4"/>
      <w:lvlText w:val=""/>
      <w:lvlJc w:val="left"/>
      <w:pPr>
        <w:tabs>
          <w:tab w:val="num" w:pos="1800"/>
        </w:tabs>
        <w:ind w:left="1800" w:hanging="360"/>
      </w:pPr>
      <w:rPr>
        <w:rFonts w:ascii="Symbol" w:hAnsi="Symbol" w:hint="default"/>
      </w:rPr>
    </w:lvl>
    <w:lvl w:ilvl="1">
      <w:start w:val="1"/>
      <w:numFmt w:val="bullet"/>
      <w:lvlText w:val="o"/>
      <w:lvlJc w:val="left"/>
      <w:pPr>
        <w:tabs>
          <w:tab w:val="num" w:pos="2347"/>
        </w:tabs>
        <w:ind w:left="2347" w:hanging="360"/>
      </w:pPr>
      <w:rPr>
        <w:rFonts w:ascii="Courier New" w:hAnsi="Courier New" w:hint="default"/>
        <w:color w:val="000000"/>
      </w:rPr>
    </w:lvl>
    <w:lvl w:ilvl="2">
      <w:start w:val="1"/>
      <w:numFmt w:val="bullet"/>
      <w:lvlText w:val=""/>
      <w:lvlJc w:val="left"/>
      <w:pPr>
        <w:tabs>
          <w:tab w:val="num" w:pos="2880"/>
        </w:tabs>
        <w:ind w:left="2880" w:hanging="360"/>
      </w:pPr>
      <w:rPr>
        <w:rFonts w:ascii="Wingdings" w:hAnsi="Wingdings" w:hint="default"/>
        <w:b w:val="0"/>
        <w:i w:val="0"/>
        <w:sz w:val="16"/>
      </w:rPr>
    </w:lvl>
    <w:lvl w:ilvl="3">
      <w:start w:val="1"/>
      <w:numFmt w:val="bullet"/>
      <w:lvlText w:val=""/>
      <w:lvlJc w:val="left"/>
      <w:pPr>
        <w:tabs>
          <w:tab w:val="num" w:pos="3427"/>
        </w:tabs>
        <w:ind w:left="3427" w:hanging="360"/>
      </w:pPr>
      <w:rPr>
        <w:rFonts w:ascii="Wingdings" w:hAnsi="Wingdings" w:hint="default"/>
        <w:b w:val="0"/>
        <w:i w:val="0"/>
        <w:sz w:val="12"/>
      </w:rPr>
    </w:lvl>
    <w:lvl w:ilvl="4">
      <w:start w:val="1"/>
      <w:numFmt w:val="none"/>
      <w:lvlText w:val="%5"/>
      <w:lvlJc w:val="left"/>
      <w:pPr>
        <w:tabs>
          <w:tab w:val="num" w:pos="3794"/>
        </w:tabs>
        <w:ind w:left="3794" w:hanging="360"/>
      </w:pPr>
      <w:rPr>
        <w:rFonts w:hint="default"/>
      </w:rPr>
    </w:lvl>
    <w:lvl w:ilvl="5">
      <w:start w:val="1"/>
      <w:numFmt w:val="none"/>
      <w:lvlText w:val="%6"/>
      <w:lvlJc w:val="left"/>
      <w:pPr>
        <w:tabs>
          <w:tab w:val="num" w:pos="4154"/>
        </w:tabs>
        <w:ind w:left="4154" w:hanging="360"/>
      </w:pPr>
      <w:rPr>
        <w:rFonts w:hint="default"/>
      </w:rPr>
    </w:lvl>
    <w:lvl w:ilvl="6">
      <w:start w:val="1"/>
      <w:numFmt w:val="none"/>
      <w:lvlText w:val="%7"/>
      <w:lvlJc w:val="left"/>
      <w:pPr>
        <w:tabs>
          <w:tab w:val="num" w:pos="4514"/>
        </w:tabs>
        <w:ind w:left="4514" w:hanging="360"/>
      </w:pPr>
      <w:rPr>
        <w:rFonts w:hint="default"/>
      </w:rPr>
    </w:lvl>
    <w:lvl w:ilvl="7">
      <w:start w:val="1"/>
      <w:numFmt w:val="none"/>
      <w:lvlText w:val="%8"/>
      <w:lvlJc w:val="left"/>
      <w:pPr>
        <w:tabs>
          <w:tab w:val="num" w:pos="4874"/>
        </w:tabs>
        <w:ind w:left="4874" w:hanging="360"/>
      </w:pPr>
      <w:rPr>
        <w:rFonts w:hint="default"/>
      </w:rPr>
    </w:lvl>
    <w:lvl w:ilvl="8">
      <w:start w:val="1"/>
      <w:numFmt w:val="none"/>
      <w:lvlText w:val="%9"/>
      <w:lvlJc w:val="left"/>
      <w:pPr>
        <w:tabs>
          <w:tab w:val="num" w:pos="5234"/>
        </w:tabs>
        <w:ind w:left="5234" w:hanging="360"/>
      </w:pPr>
      <w:rPr>
        <w:rFonts w:hint="default"/>
      </w:rPr>
    </w:lvl>
  </w:abstractNum>
  <w:abstractNum w:abstractNumId="14" w15:restartNumberingAfterBreak="0">
    <w:nsid w:val="497C5B19"/>
    <w:multiLevelType w:val="multilevel"/>
    <w:tmpl w:val="54A24012"/>
    <w:lvl w:ilvl="0">
      <w:start w:val="1"/>
      <w:numFmt w:val="bullet"/>
      <w:lvlText w:val=""/>
      <w:lvlJc w:val="left"/>
      <w:pPr>
        <w:tabs>
          <w:tab w:val="num" w:pos="1605"/>
        </w:tabs>
        <w:ind w:left="1605" w:hanging="360"/>
      </w:pPr>
      <w:rPr>
        <w:rFonts w:ascii="Symbol" w:hAnsi="Symbol" w:hint="default"/>
        <w:b w:val="0"/>
        <w:bCs w:val="0"/>
        <w:i w:val="0"/>
        <w:iCs w:val="0"/>
        <w:caps w:val="0"/>
        <w:smallCaps w:val="0"/>
        <w:strike w:val="0"/>
        <w:dstrike w:val="0"/>
        <w:noProof w:val="0"/>
        <w:vanish w:val="0"/>
        <w:color w:val="000000"/>
        <w:spacing w:val="0"/>
        <w:kern w:val="0"/>
        <w:position w:val="0"/>
        <w:u w:val="none"/>
        <w:vertAlign w:val="baseline"/>
        <w:em w:val="none"/>
      </w:rPr>
    </w:lvl>
    <w:lvl w:ilvl="1">
      <w:start w:val="1"/>
      <w:numFmt w:val="bullet"/>
      <w:lvlText w:val="o"/>
      <w:lvlJc w:val="left"/>
      <w:pPr>
        <w:tabs>
          <w:tab w:val="num" w:pos="2152"/>
        </w:tabs>
        <w:ind w:left="2152" w:hanging="360"/>
      </w:pPr>
      <w:rPr>
        <w:rFonts w:ascii="Courier New" w:hAnsi="Courier New" w:hint="default"/>
        <w:color w:val="000000"/>
      </w:rPr>
    </w:lvl>
    <w:lvl w:ilvl="2">
      <w:start w:val="1"/>
      <w:numFmt w:val="bullet"/>
      <w:lvlText w:val=""/>
      <w:lvlJc w:val="left"/>
      <w:pPr>
        <w:tabs>
          <w:tab w:val="num" w:pos="2685"/>
        </w:tabs>
        <w:ind w:left="2685" w:hanging="360"/>
      </w:pPr>
      <w:rPr>
        <w:rFonts w:ascii="Wingdings" w:hAnsi="Wingdings" w:hint="default"/>
        <w:b w:val="0"/>
        <w:i w:val="0"/>
        <w:sz w:val="16"/>
      </w:rPr>
    </w:lvl>
    <w:lvl w:ilvl="3">
      <w:start w:val="1"/>
      <w:numFmt w:val="bullet"/>
      <w:lvlText w:val=""/>
      <w:lvlJc w:val="left"/>
      <w:pPr>
        <w:tabs>
          <w:tab w:val="num" w:pos="3232"/>
        </w:tabs>
        <w:ind w:left="3232" w:hanging="360"/>
      </w:pPr>
      <w:rPr>
        <w:rFonts w:ascii="Wingdings" w:hAnsi="Wingdings" w:hint="default"/>
        <w:b w:val="0"/>
        <w:i w:val="0"/>
        <w:sz w:val="12"/>
      </w:rPr>
    </w:lvl>
    <w:lvl w:ilvl="4">
      <w:start w:val="1"/>
      <w:numFmt w:val="none"/>
      <w:lvlText w:val="%5"/>
      <w:lvlJc w:val="left"/>
      <w:pPr>
        <w:tabs>
          <w:tab w:val="num" w:pos="2677"/>
        </w:tabs>
        <w:ind w:left="2677" w:hanging="360"/>
      </w:pPr>
      <w:rPr>
        <w:rFonts w:hint="default"/>
      </w:rPr>
    </w:lvl>
    <w:lvl w:ilvl="5">
      <w:start w:val="1"/>
      <w:numFmt w:val="none"/>
      <w:lvlText w:val="%6"/>
      <w:lvlJc w:val="left"/>
      <w:pPr>
        <w:tabs>
          <w:tab w:val="num" w:pos="3037"/>
        </w:tabs>
        <w:ind w:left="3037" w:hanging="360"/>
      </w:pPr>
      <w:rPr>
        <w:rFonts w:hint="default"/>
      </w:rPr>
    </w:lvl>
    <w:lvl w:ilvl="6">
      <w:start w:val="1"/>
      <w:numFmt w:val="none"/>
      <w:lvlText w:val="%7"/>
      <w:lvlJc w:val="left"/>
      <w:pPr>
        <w:tabs>
          <w:tab w:val="num" w:pos="3397"/>
        </w:tabs>
        <w:ind w:left="3397" w:hanging="360"/>
      </w:pPr>
      <w:rPr>
        <w:rFonts w:hint="default"/>
      </w:rPr>
    </w:lvl>
    <w:lvl w:ilvl="7">
      <w:start w:val="1"/>
      <w:numFmt w:val="none"/>
      <w:lvlText w:val="%8"/>
      <w:lvlJc w:val="left"/>
      <w:pPr>
        <w:tabs>
          <w:tab w:val="num" w:pos="3757"/>
        </w:tabs>
        <w:ind w:left="3757" w:hanging="360"/>
      </w:pPr>
      <w:rPr>
        <w:rFonts w:hint="default"/>
      </w:rPr>
    </w:lvl>
    <w:lvl w:ilvl="8">
      <w:start w:val="1"/>
      <w:numFmt w:val="none"/>
      <w:lvlText w:val="%9"/>
      <w:lvlJc w:val="left"/>
      <w:pPr>
        <w:tabs>
          <w:tab w:val="num" w:pos="4117"/>
        </w:tabs>
        <w:ind w:left="4117" w:hanging="360"/>
      </w:pPr>
      <w:rPr>
        <w:rFonts w:hint="default"/>
      </w:rPr>
    </w:lvl>
  </w:abstractNum>
  <w:abstractNum w:abstractNumId="15" w15:restartNumberingAfterBreak="0">
    <w:nsid w:val="4C6E5067"/>
    <w:multiLevelType w:val="multilevel"/>
    <w:tmpl w:val="B4743A42"/>
    <w:lvl w:ilvl="0">
      <w:start w:val="1"/>
      <w:numFmt w:val="bullet"/>
      <w:pStyle w:val="BulletTextHeading1Outline"/>
      <w:lvlText w:val=""/>
      <w:lvlJc w:val="left"/>
      <w:pPr>
        <w:tabs>
          <w:tab w:val="num" w:pos="1080"/>
        </w:tabs>
        <w:ind w:left="108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vertAlign w:val="baseline"/>
        <w:em w:val="none"/>
      </w:rPr>
    </w:lvl>
    <w:lvl w:ilvl="1">
      <w:start w:val="1"/>
      <w:numFmt w:val="bullet"/>
      <w:lvlText w:val="o"/>
      <w:lvlJc w:val="left"/>
      <w:pPr>
        <w:tabs>
          <w:tab w:val="num" w:pos="1627"/>
        </w:tabs>
        <w:ind w:left="1627" w:hanging="360"/>
      </w:pPr>
      <w:rPr>
        <w:rFonts w:ascii="Courier New" w:hAnsi="Courier New" w:hint="default"/>
        <w:color w:val="000000"/>
      </w:rPr>
    </w:lvl>
    <w:lvl w:ilvl="2">
      <w:start w:val="1"/>
      <w:numFmt w:val="bullet"/>
      <w:lvlText w:val=""/>
      <w:lvlJc w:val="left"/>
      <w:pPr>
        <w:tabs>
          <w:tab w:val="num" w:pos="2160"/>
        </w:tabs>
        <w:ind w:left="2160" w:hanging="360"/>
      </w:pPr>
      <w:rPr>
        <w:rFonts w:ascii="Wingdings" w:hAnsi="Wingdings" w:hint="default"/>
        <w:b w:val="0"/>
        <w:i w:val="0"/>
        <w:sz w:val="16"/>
      </w:rPr>
    </w:lvl>
    <w:lvl w:ilvl="3">
      <w:start w:val="1"/>
      <w:numFmt w:val="bullet"/>
      <w:lvlText w:val=""/>
      <w:lvlJc w:val="left"/>
      <w:pPr>
        <w:tabs>
          <w:tab w:val="num" w:pos="2707"/>
        </w:tabs>
        <w:ind w:left="2707" w:hanging="360"/>
      </w:pPr>
      <w:rPr>
        <w:rFonts w:ascii="Wingdings" w:hAnsi="Wingdings" w:hint="default"/>
        <w:b w:val="0"/>
        <w:i w:val="0"/>
        <w:sz w:val="12"/>
      </w:rPr>
    </w:lvl>
    <w:lvl w:ilvl="4">
      <w:start w:val="1"/>
      <w:numFmt w:val="none"/>
      <w:lvlText w:val="%5"/>
      <w:lvlJc w:val="left"/>
      <w:pPr>
        <w:tabs>
          <w:tab w:val="num" w:pos="2152"/>
        </w:tabs>
        <w:ind w:left="2152" w:hanging="360"/>
      </w:pPr>
      <w:rPr>
        <w:rFonts w:hint="default"/>
      </w:rPr>
    </w:lvl>
    <w:lvl w:ilvl="5">
      <w:start w:val="1"/>
      <w:numFmt w:val="none"/>
      <w:lvlText w:val="%6"/>
      <w:lvlJc w:val="left"/>
      <w:pPr>
        <w:tabs>
          <w:tab w:val="num" w:pos="2512"/>
        </w:tabs>
        <w:ind w:left="2512" w:hanging="360"/>
      </w:pPr>
      <w:rPr>
        <w:rFonts w:hint="default"/>
      </w:rPr>
    </w:lvl>
    <w:lvl w:ilvl="6">
      <w:start w:val="1"/>
      <w:numFmt w:val="none"/>
      <w:lvlText w:val="%7"/>
      <w:lvlJc w:val="left"/>
      <w:pPr>
        <w:tabs>
          <w:tab w:val="num" w:pos="2872"/>
        </w:tabs>
        <w:ind w:left="2872" w:hanging="360"/>
      </w:pPr>
      <w:rPr>
        <w:rFonts w:hint="default"/>
      </w:rPr>
    </w:lvl>
    <w:lvl w:ilvl="7">
      <w:start w:val="1"/>
      <w:numFmt w:val="none"/>
      <w:lvlText w:val="%8"/>
      <w:lvlJc w:val="left"/>
      <w:pPr>
        <w:tabs>
          <w:tab w:val="num" w:pos="3232"/>
        </w:tabs>
        <w:ind w:left="3232" w:hanging="360"/>
      </w:pPr>
      <w:rPr>
        <w:rFonts w:hint="default"/>
      </w:rPr>
    </w:lvl>
    <w:lvl w:ilvl="8">
      <w:start w:val="1"/>
      <w:numFmt w:val="none"/>
      <w:lvlText w:val="%9"/>
      <w:lvlJc w:val="left"/>
      <w:pPr>
        <w:tabs>
          <w:tab w:val="num" w:pos="3592"/>
        </w:tabs>
        <w:ind w:left="3592" w:hanging="360"/>
      </w:pPr>
      <w:rPr>
        <w:rFonts w:hint="default"/>
      </w:rPr>
    </w:lvl>
  </w:abstractNum>
  <w:abstractNum w:abstractNumId="16" w15:restartNumberingAfterBreak="0">
    <w:nsid w:val="51A85751"/>
    <w:multiLevelType w:val="multilevel"/>
    <w:tmpl w:val="EB445394"/>
    <w:lvl w:ilvl="0">
      <w:start w:val="1"/>
      <w:numFmt w:val="bullet"/>
      <w:lvlText w:val=""/>
      <w:lvlJc w:val="left"/>
      <w:pPr>
        <w:tabs>
          <w:tab w:val="num" w:pos="1605"/>
        </w:tabs>
        <w:ind w:left="1605" w:hanging="360"/>
      </w:pPr>
      <w:rPr>
        <w:rFonts w:ascii="Symbol" w:hAnsi="Symbol" w:hint="default"/>
        <w:b w:val="0"/>
        <w:bCs w:val="0"/>
        <w:i w:val="0"/>
        <w:iCs w:val="0"/>
        <w:caps w:val="0"/>
        <w:smallCaps w:val="0"/>
        <w:strike w:val="0"/>
        <w:dstrike w:val="0"/>
        <w:noProof w:val="0"/>
        <w:vanish w:val="0"/>
        <w:color w:val="000000"/>
        <w:spacing w:val="0"/>
        <w:kern w:val="0"/>
        <w:position w:val="0"/>
        <w:u w:val="none"/>
        <w:vertAlign w:val="baseline"/>
        <w:em w:val="none"/>
      </w:rPr>
    </w:lvl>
    <w:lvl w:ilvl="1">
      <w:start w:val="1"/>
      <w:numFmt w:val="bullet"/>
      <w:lvlText w:val="o"/>
      <w:lvlJc w:val="left"/>
      <w:pPr>
        <w:tabs>
          <w:tab w:val="num" w:pos="2152"/>
        </w:tabs>
        <w:ind w:left="2152" w:hanging="360"/>
      </w:pPr>
      <w:rPr>
        <w:rFonts w:ascii="Courier New" w:hAnsi="Courier New" w:hint="default"/>
        <w:color w:val="000000"/>
      </w:rPr>
    </w:lvl>
    <w:lvl w:ilvl="2">
      <w:start w:val="1"/>
      <w:numFmt w:val="bullet"/>
      <w:lvlText w:val=""/>
      <w:lvlJc w:val="left"/>
      <w:pPr>
        <w:tabs>
          <w:tab w:val="num" w:pos="2685"/>
        </w:tabs>
        <w:ind w:left="2685" w:hanging="360"/>
      </w:pPr>
      <w:rPr>
        <w:rFonts w:ascii="Wingdings" w:hAnsi="Wingdings" w:hint="default"/>
        <w:b w:val="0"/>
        <w:i w:val="0"/>
        <w:sz w:val="16"/>
      </w:rPr>
    </w:lvl>
    <w:lvl w:ilvl="3">
      <w:start w:val="1"/>
      <w:numFmt w:val="bullet"/>
      <w:lvlText w:val=""/>
      <w:lvlJc w:val="left"/>
      <w:pPr>
        <w:tabs>
          <w:tab w:val="num" w:pos="3232"/>
        </w:tabs>
        <w:ind w:left="3232" w:hanging="360"/>
      </w:pPr>
      <w:rPr>
        <w:rFonts w:ascii="Wingdings" w:hAnsi="Wingdings" w:hint="default"/>
        <w:b w:val="0"/>
        <w:i w:val="0"/>
        <w:sz w:val="12"/>
      </w:rPr>
    </w:lvl>
    <w:lvl w:ilvl="4">
      <w:start w:val="1"/>
      <w:numFmt w:val="none"/>
      <w:lvlText w:val="%5"/>
      <w:lvlJc w:val="left"/>
      <w:pPr>
        <w:tabs>
          <w:tab w:val="num" w:pos="2677"/>
        </w:tabs>
        <w:ind w:left="2677" w:hanging="360"/>
      </w:pPr>
      <w:rPr>
        <w:rFonts w:hint="default"/>
      </w:rPr>
    </w:lvl>
    <w:lvl w:ilvl="5">
      <w:start w:val="1"/>
      <w:numFmt w:val="none"/>
      <w:lvlText w:val="%6"/>
      <w:lvlJc w:val="left"/>
      <w:pPr>
        <w:tabs>
          <w:tab w:val="num" w:pos="3037"/>
        </w:tabs>
        <w:ind w:left="3037" w:hanging="360"/>
      </w:pPr>
      <w:rPr>
        <w:rFonts w:hint="default"/>
      </w:rPr>
    </w:lvl>
    <w:lvl w:ilvl="6">
      <w:start w:val="1"/>
      <w:numFmt w:val="none"/>
      <w:lvlText w:val="%7"/>
      <w:lvlJc w:val="left"/>
      <w:pPr>
        <w:tabs>
          <w:tab w:val="num" w:pos="3397"/>
        </w:tabs>
        <w:ind w:left="3397" w:hanging="360"/>
      </w:pPr>
      <w:rPr>
        <w:rFonts w:hint="default"/>
      </w:rPr>
    </w:lvl>
    <w:lvl w:ilvl="7">
      <w:start w:val="1"/>
      <w:numFmt w:val="none"/>
      <w:lvlText w:val="%8"/>
      <w:lvlJc w:val="left"/>
      <w:pPr>
        <w:tabs>
          <w:tab w:val="num" w:pos="3757"/>
        </w:tabs>
        <w:ind w:left="3757" w:hanging="360"/>
      </w:pPr>
      <w:rPr>
        <w:rFonts w:hint="default"/>
      </w:rPr>
    </w:lvl>
    <w:lvl w:ilvl="8">
      <w:start w:val="1"/>
      <w:numFmt w:val="none"/>
      <w:lvlText w:val="%9"/>
      <w:lvlJc w:val="left"/>
      <w:pPr>
        <w:tabs>
          <w:tab w:val="num" w:pos="4117"/>
        </w:tabs>
        <w:ind w:left="4117" w:hanging="360"/>
      </w:pPr>
      <w:rPr>
        <w:rFonts w:hint="default"/>
      </w:rPr>
    </w:lvl>
  </w:abstractNum>
  <w:abstractNum w:abstractNumId="17" w15:restartNumberingAfterBreak="0">
    <w:nsid w:val="5BAD44C9"/>
    <w:multiLevelType w:val="multilevel"/>
    <w:tmpl w:val="2880099C"/>
    <w:lvl w:ilvl="0">
      <w:start w:val="1"/>
      <w:numFmt w:val="bullet"/>
      <w:lvlText w:val=""/>
      <w:lvlJc w:val="left"/>
      <w:pPr>
        <w:tabs>
          <w:tab w:val="num" w:pos="1080"/>
        </w:tabs>
        <w:ind w:left="1080" w:hanging="360"/>
      </w:pPr>
      <w:rPr>
        <w:rFonts w:ascii="Symbol" w:hAnsi="Symbol" w:hint="default"/>
        <w:b w:val="0"/>
        <w:bCs w:val="0"/>
        <w:i w:val="0"/>
        <w:iCs w:val="0"/>
        <w:caps w:val="0"/>
        <w:smallCaps w:val="0"/>
        <w:strike w:val="0"/>
        <w:dstrike w:val="0"/>
        <w:noProof w:val="0"/>
        <w:vanish w:val="0"/>
        <w:color w:val="000000"/>
        <w:spacing w:val="0"/>
        <w:kern w:val="0"/>
        <w:position w:val="0"/>
        <w:u w:val="none"/>
        <w:vertAlign w:val="baseline"/>
        <w:em w:val="none"/>
      </w:rPr>
    </w:lvl>
    <w:lvl w:ilvl="1">
      <w:start w:val="1"/>
      <w:numFmt w:val="bullet"/>
      <w:lvlText w:val="o"/>
      <w:lvlJc w:val="left"/>
      <w:pPr>
        <w:tabs>
          <w:tab w:val="num" w:pos="1627"/>
        </w:tabs>
        <w:ind w:left="1627" w:hanging="360"/>
      </w:pPr>
      <w:rPr>
        <w:rFonts w:ascii="Courier New" w:hAnsi="Courier New" w:hint="default"/>
        <w:color w:val="000000"/>
      </w:rPr>
    </w:lvl>
    <w:lvl w:ilvl="2">
      <w:start w:val="1"/>
      <w:numFmt w:val="bullet"/>
      <w:lvlText w:val=""/>
      <w:lvlJc w:val="left"/>
      <w:pPr>
        <w:tabs>
          <w:tab w:val="num" w:pos="2160"/>
        </w:tabs>
        <w:ind w:left="2160" w:hanging="360"/>
      </w:pPr>
      <w:rPr>
        <w:rFonts w:ascii="Wingdings" w:hAnsi="Wingdings" w:hint="default"/>
        <w:b w:val="0"/>
        <w:i w:val="0"/>
        <w:sz w:val="16"/>
      </w:rPr>
    </w:lvl>
    <w:lvl w:ilvl="3">
      <w:start w:val="1"/>
      <w:numFmt w:val="bullet"/>
      <w:lvlText w:val=""/>
      <w:lvlJc w:val="left"/>
      <w:pPr>
        <w:tabs>
          <w:tab w:val="num" w:pos="2707"/>
        </w:tabs>
        <w:ind w:left="2707" w:hanging="360"/>
      </w:pPr>
      <w:rPr>
        <w:rFonts w:ascii="Wingdings" w:hAnsi="Wingdings" w:hint="default"/>
        <w:b w:val="0"/>
        <w:i w:val="0"/>
        <w:sz w:val="12"/>
      </w:rPr>
    </w:lvl>
    <w:lvl w:ilvl="4">
      <w:start w:val="1"/>
      <w:numFmt w:val="none"/>
      <w:lvlText w:val="%5"/>
      <w:lvlJc w:val="left"/>
      <w:pPr>
        <w:tabs>
          <w:tab w:val="num" w:pos="2152"/>
        </w:tabs>
        <w:ind w:left="2152" w:hanging="360"/>
      </w:pPr>
      <w:rPr>
        <w:rFonts w:hint="default"/>
      </w:rPr>
    </w:lvl>
    <w:lvl w:ilvl="5">
      <w:start w:val="1"/>
      <w:numFmt w:val="none"/>
      <w:lvlText w:val="%6"/>
      <w:lvlJc w:val="left"/>
      <w:pPr>
        <w:tabs>
          <w:tab w:val="num" w:pos="2512"/>
        </w:tabs>
        <w:ind w:left="2512" w:hanging="360"/>
      </w:pPr>
      <w:rPr>
        <w:rFonts w:hint="default"/>
      </w:rPr>
    </w:lvl>
    <w:lvl w:ilvl="6">
      <w:start w:val="1"/>
      <w:numFmt w:val="none"/>
      <w:lvlText w:val="%7"/>
      <w:lvlJc w:val="left"/>
      <w:pPr>
        <w:tabs>
          <w:tab w:val="num" w:pos="2872"/>
        </w:tabs>
        <w:ind w:left="2872" w:hanging="360"/>
      </w:pPr>
      <w:rPr>
        <w:rFonts w:hint="default"/>
      </w:rPr>
    </w:lvl>
    <w:lvl w:ilvl="7">
      <w:start w:val="1"/>
      <w:numFmt w:val="none"/>
      <w:lvlText w:val="%8"/>
      <w:lvlJc w:val="left"/>
      <w:pPr>
        <w:tabs>
          <w:tab w:val="num" w:pos="3232"/>
        </w:tabs>
        <w:ind w:left="3232" w:hanging="360"/>
      </w:pPr>
      <w:rPr>
        <w:rFonts w:hint="default"/>
      </w:rPr>
    </w:lvl>
    <w:lvl w:ilvl="8">
      <w:start w:val="1"/>
      <w:numFmt w:val="none"/>
      <w:lvlText w:val="%9"/>
      <w:lvlJc w:val="left"/>
      <w:pPr>
        <w:tabs>
          <w:tab w:val="num" w:pos="3592"/>
        </w:tabs>
        <w:ind w:left="3592" w:hanging="360"/>
      </w:pPr>
      <w:rPr>
        <w:rFonts w:hint="default"/>
      </w:rPr>
    </w:lvl>
  </w:abstractNum>
  <w:abstractNum w:abstractNumId="18" w15:restartNumberingAfterBreak="0">
    <w:nsid w:val="5C9D3588"/>
    <w:multiLevelType w:val="multilevel"/>
    <w:tmpl w:val="E288F8F0"/>
    <w:lvl w:ilvl="0">
      <w:start w:val="1"/>
      <w:numFmt w:val="bullet"/>
      <w:lvlText w:val=""/>
      <w:lvlJc w:val="left"/>
      <w:pPr>
        <w:ind w:left="720" w:hanging="360"/>
      </w:pPr>
      <w:rPr>
        <w:rFonts w:ascii="Wingdings" w:hAnsi="Wingdings" w:hint="default"/>
      </w:rPr>
    </w:lvl>
    <w:lvl w:ilvl="1">
      <w:start w:val="1"/>
      <w:numFmt w:val="decimal"/>
      <w:lvlText w:val="%2)"/>
      <w:lvlJc w:val="left"/>
      <w:pPr>
        <w:ind w:left="803" w:hanging="443"/>
      </w:pPr>
      <w:rPr>
        <w:rFonts w:hint="default"/>
      </w:rPr>
    </w:lvl>
    <w:lvl w:ilvl="2">
      <w:start w:val="1"/>
      <w:numFmt w:val="bullet"/>
      <w:lvlText w:val=""/>
      <w:lvlJc w:val="left"/>
      <w:pPr>
        <w:ind w:left="1080" w:hanging="720"/>
      </w:pPr>
      <w:rPr>
        <w:rFonts w:ascii="Wingdings" w:hAnsi="Wingding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608F2501"/>
    <w:multiLevelType w:val="multilevel"/>
    <w:tmpl w:val="BD004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63E2276E"/>
    <w:multiLevelType w:val="multilevel"/>
    <w:tmpl w:val="9CEC9F30"/>
    <w:lvl w:ilvl="0">
      <w:start w:val="1"/>
      <w:numFmt w:val="bullet"/>
      <w:lvlText w:val=""/>
      <w:lvlJc w:val="left"/>
      <w:pPr>
        <w:tabs>
          <w:tab w:val="num" w:pos="1605"/>
        </w:tabs>
        <w:ind w:left="1605" w:hanging="360"/>
      </w:pPr>
      <w:rPr>
        <w:rFonts w:ascii="Symbol" w:hAnsi="Symbol" w:hint="default"/>
        <w:b w:val="0"/>
        <w:bCs w:val="0"/>
        <w:i w:val="0"/>
        <w:iCs w:val="0"/>
        <w:caps w:val="0"/>
        <w:smallCaps w:val="0"/>
        <w:strike w:val="0"/>
        <w:dstrike w:val="0"/>
        <w:noProof w:val="0"/>
        <w:vanish w:val="0"/>
        <w:color w:val="000000"/>
        <w:spacing w:val="0"/>
        <w:kern w:val="0"/>
        <w:position w:val="0"/>
        <w:u w:val="none"/>
        <w:vertAlign w:val="baseline"/>
        <w:em w:val="none"/>
      </w:rPr>
    </w:lvl>
    <w:lvl w:ilvl="1">
      <w:start w:val="1"/>
      <w:numFmt w:val="bullet"/>
      <w:lvlText w:val="o"/>
      <w:lvlJc w:val="left"/>
      <w:pPr>
        <w:tabs>
          <w:tab w:val="num" w:pos="2152"/>
        </w:tabs>
        <w:ind w:left="2152" w:hanging="360"/>
      </w:pPr>
      <w:rPr>
        <w:rFonts w:ascii="Courier New" w:hAnsi="Courier New" w:hint="default"/>
        <w:color w:val="000000"/>
      </w:rPr>
    </w:lvl>
    <w:lvl w:ilvl="2">
      <w:start w:val="1"/>
      <w:numFmt w:val="bullet"/>
      <w:lvlText w:val=""/>
      <w:lvlJc w:val="left"/>
      <w:pPr>
        <w:tabs>
          <w:tab w:val="num" w:pos="2685"/>
        </w:tabs>
        <w:ind w:left="2685" w:hanging="360"/>
      </w:pPr>
      <w:rPr>
        <w:rFonts w:ascii="Wingdings" w:hAnsi="Wingdings" w:hint="default"/>
        <w:b w:val="0"/>
        <w:i w:val="0"/>
        <w:sz w:val="16"/>
      </w:rPr>
    </w:lvl>
    <w:lvl w:ilvl="3">
      <w:start w:val="1"/>
      <w:numFmt w:val="bullet"/>
      <w:lvlText w:val=""/>
      <w:lvlJc w:val="left"/>
      <w:pPr>
        <w:tabs>
          <w:tab w:val="num" w:pos="3232"/>
        </w:tabs>
        <w:ind w:left="3232" w:hanging="360"/>
      </w:pPr>
      <w:rPr>
        <w:rFonts w:ascii="Wingdings" w:hAnsi="Wingdings" w:hint="default"/>
        <w:b w:val="0"/>
        <w:i w:val="0"/>
        <w:sz w:val="12"/>
      </w:rPr>
    </w:lvl>
    <w:lvl w:ilvl="4">
      <w:start w:val="1"/>
      <w:numFmt w:val="none"/>
      <w:lvlText w:val="%5"/>
      <w:lvlJc w:val="left"/>
      <w:pPr>
        <w:tabs>
          <w:tab w:val="num" w:pos="2677"/>
        </w:tabs>
        <w:ind w:left="2677" w:hanging="360"/>
      </w:pPr>
      <w:rPr>
        <w:rFonts w:hint="default"/>
      </w:rPr>
    </w:lvl>
    <w:lvl w:ilvl="5">
      <w:start w:val="1"/>
      <w:numFmt w:val="none"/>
      <w:lvlText w:val="%6"/>
      <w:lvlJc w:val="left"/>
      <w:pPr>
        <w:tabs>
          <w:tab w:val="num" w:pos="3037"/>
        </w:tabs>
        <w:ind w:left="3037" w:hanging="360"/>
      </w:pPr>
      <w:rPr>
        <w:rFonts w:hint="default"/>
      </w:rPr>
    </w:lvl>
    <w:lvl w:ilvl="6">
      <w:start w:val="1"/>
      <w:numFmt w:val="none"/>
      <w:lvlText w:val="%7"/>
      <w:lvlJc w:val="left"/>
      <w:pPr>
        <w:tabs>
          <w:tab w:val="num" w:pos="3397"/>
        </w:tabs>
        <w:ind w:left="3397" w:hanging="360"/>
      </w:pPr>
      <w:rPr>
        <w:rFonts w:hint="default"/>
      </w:rPr>
    </w:lvl>
    <w:lvl w:ilvl="7">
      <w:start w:val="1"/>
      <w:numFmt w:val="none"/>
      <w:lvlText w:val="%8"/>
      <w:lvlJc w:val="left"/>
      <w:pPr>
        <w:tabs>
          <w:tab w:val="num" w:pos="3757"/>
        </w:tabs>
        <w:ind w:left="3757" w:hanging="360"/>
      </w:pPr>
      <w:rPr>
        <w:rFonts w:hint="default"/>
      </w:rPr>
    </w:lvl>
    <w:lvl w:ilvl="8">
      <w:start w:val="1"/>
      <w:numFmt w:val="none"/>
      <w:lvlText w:val="%9"/>
      <w:lvlJc w:val="left"/>
      <w:pPr>
        <w:tabs>
          <w:tab w:val="num" w:pos="4117"/>
        </w:tabs>
        <w:ind w:left="4117" w:hanging="360"/>
      </w:pPr>
      <w:rPr>
        <w:rFonts w:hint="default"/>
      </w:rPr>
    </w:lvl>
  </w:abstractNum>
  <w:abstractNum w:abstractNumId="21" w15:restartNumberingAfterBreak="0">
    <w:nsid w:val="649D2A96"/>
    <w:multiLevelType w:val="hybridMultilevel"/>
    <w:tmpl w:val="35AC6DAA"/>
    <w:lvl w:ilvl="0" w:tplc="6660F49C">
      <w:start w:val="1"/>
      <w:numFmt w:val="bullet"/>
      <w:lvlText w:val=""/>
      <w:lvlJc w:val="left"/>
      <w:pPr>
        <w:tabs>
          <w:tab w:val="num" w:pos="2160"/>
        </w:tabs>
        <w:ind w:left="2160" w:hanging="360"/>
      </w:pPr>
      <w:rPr>
        <w:rFonts w:ascii="Symbol" w:hAnsi="Symbol" w:hint="default"/>
        <w:i w:val="0"/>
        <w:color w:val="auto"/>
        <w:sz w:val="24"/>
        <w:szCs w:val="24"/>
      </w:rPr>
    </w:lvl>
    <w:lvl w:ilvl="1" w:tplc="04090003">
      <w:start w:val="1"/>
      <w:numFmt w:val="bullet"/>
      <w:lvlText w:val=""/>
      <w:lvlJc w:val="left"/>
      <w:pPr>
        <w:tabs>
          <w:tab w:val="num" w:pos="1440"/>
        </w:tabs>
        <w:ind w:left="1440" w:hanging="360"/>
      </w:pPr>
      <w:rPr>
        <w:rFonts w:ascii="Symbol" w:hAnsi="Symbol" w:hint="default"/>
        <w:i w:val="0"/>
        <w:color w:val="auto"/>
      </w:rPr>
    </w:lvl>
    <w:lvl w:ilvl="2" w:tplc="04090005">
      <w:start w:val="1"/>
      <w:numFmt w:val="decimal"/>
      <w:lvlText w:val="%3."/>
      <w:lvlJc w:val="left"/>
      <w:pPr>
        <w:tabs>
          <w:tab w:val="num" w:pos="2160"/>
        </w:tabs>
        <w:ind w:left="2160" w:hanging="360"/>
      </w:pPr>
      <w:rPr>
        <w:rFonts w:hint="default"/>
        <w:i w:val="0"/>
        <w:color w:val="auto"/>
      </w:rPr>
    </w:lvl>
    <w:lvl w:ilvl="3" w:tplc="04090001">
      <w:start w:val="1"/>
      <w:numFmt w:val="lowerRoman"/>
      <w:pStyle w:val="Numlistindent4"/>
      <w:lvlText w:val="%4."/>
      <w:lvlJc w:val="left"/>
      <w:pPr>
        <w:tabs>
          <w:tab w:val="num" w:pos="2880"/>
        </w:tabs>
        <w:ind w:left="2880" w:hanging="360"/>
      </w:pPr>
      <w:rPr>
        <w:rFonts w:hint="default"/>
        <w:i w:val="0"/>
        <w:color w:val="auto"/>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DB75976"/>
    <w:multiLevelType w:val="hybridMultilevel"/>
    <w:tmpl w:val="80DAAA70"/>
    <w:lvl w:ilvl="0" w:tplc="14566D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1D130C6"/>
    <w:multiLevelType w:val="multilevel"/>
    <w:tmpl w:val="71D130C6"/>
    <w:lvl w:ilvl="0">
      <w:start w:val="1"/>
      <w:numFmt w:val="bullet"/>
      <w:lvlText w:val=""/>
      <w:lvlPicBulletId w:val="0"/>
      <w:lvlJc w:val="left"/>
      <w:pPr>
        <w:ind w:left="780" w:hanging="420"/>
      </w:pPr>
      <w:rPr>
        <w:rFonts w:ascii="Wingdings" w:hAnsi="Wingdings" w:hint="default"/>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177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24" w15:restartNumberingAfterBreak="0">
    <w:nsid w:val="72142697"/>
    <w:multiLevelType w:val="hybridMultilevel"/>
    <w:tmpl w:val="45205F1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4634CDB"/>
    <w:multiLevelType w:val="multilevel"/>
    <w:tmpl w:val="74634CDB"/>
    <w:lvl w:ilvl="0">
      <w:start w:val="1"/>
      <w:numFmt w:val="bullet"/>
      <w:lvlText w:val=""/>
      <w:lvlJc w:val="left"/>
      <w:pPr>
        <w:ind w:left="1560" w:hanging="360"/>
      </w:pPr>
      <w:rPr>
        <w:rFonts w:ascii="Wingdings" w:hAnsi="Wingdings" w:hint="default"/>
      </w:rPr>
    </w:lvl>
    <w:lvl w:ilvl="1">
      <w:start w:val="1"/>
      <w:numFmt w:val="lowerLetter"/>
      <w:lvlText w:val="%2)"/>
      <w:lvlJc w:val="left"/>
      <w:pPr>
        <w:ind w:left="2040" w:hanging="420"/>
      </w:pPr>
    </w:lvl>
    <w:lvl w:ilvl="2">
      <w:start w:val="1"/>
      <w:numFmt w:val="lowerRoman"/>
      <w:lvlText w:val="%3."/>
      <w:lvlJc w:val="right"/>
      <w:pPr>
        <w:ind w:left="2460" w:hanging="420"/>
      </w:pPr>
    </w:lvl>
    <w:lvl w:ilvl="3">
      <w:start w:val="1"/>
      <w:numFmt w:val="bullet"/>
      <w:lvlText w:val=""/>
      <w:lvlJc w:val="left"/>
      <w:pPr>
        <w:ind w:left="2880" w:hanging="420"/>
      </w:pPr>
      <w:rPr>
        <w:rFonts w:ascii="Symbol" w:hAnsi="Symbol" w:hint="default"/>
      </w:rPr>
    </w:lvl>
    <w:lvl w:ilvl="4">
      <w:start w:val="1"/>
      <w:numFmt w:val="lowerLetter"/>
      <w:lvlText w:val="%5)"/>
      <w:lvlJc w:val="left"/>
      <w:pPr>
        <w:ind w:left="3300" w:hanging="420"/>
      </w:pPr>
    </w:lvl>
    <w:lvl w:ilvl="5">
      <w:start w:val="1"/>
      <w:numFmt w:val="lowerRoman"/>
      <w:lvlText w:val="%6."/>
      <w:lvlJc w:val="right"/>
      <w:pPr>
        <w:ind w:left="3720" w:hanging="420"/>
      </w:pPr>
    </w:lvl>
    <w:lvl w:ilvl="6">
      <w:start w:val="1"/>
      <w:numFmt w:val="decimal"/>
      <w:lvlText w:val="%7."/>
      <w:lvlJc w:val="left"/>
      <w:pPr>
        <w:ind w:left="4140" w:hanging="420"/>
      </w:pPr>
    </w:lvl>
    <w:lvl w:ilvl="7">
      <w:start w:val="1"/>
      <w:numFmt w:val="lowerLetter"/>
      <w:lvlText w:val="%8)"/>
      <w:lvlJc w:val="left"/>
      <w:pPr>
        <w:ind w:left="4560" w:hanging="420"/>
      </w:pPr>
    </w:lvl>
    <w:lvl w:ilvl="8">
      <w:start w:val="1"/>
      <w:numFmt w:val="lowerRoman"/>
      <w:lvlText w:val="%9."/>
      <w:lvlJc w:val="right"/>
      <w:pPr>
        <w:ind w:left="4980" w:hanging="420"/>
      </w:pPr>
    </w:lvl>
  </w:abstractNum>
  <w:abstractNum w:abstractNumId="26" w15:restartNumberingAfterBreak="0">
    <w:nsid w:val="79074C1E"/>
    <w:multiLevelType w:val="hybridMultilevel"/>
    <w:tmpl w:val="9782D54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15:restartNumberingAfterBreak="0">
    <w:nsid w:val="7C1D4459"/>
    <w:multiLevelType w:val="multilevel"/>
    <w:tmpl w:val="9EE68206"/>
    <w:lvl w:ilvl="0">
      <w:start w:val="1"/>
      <w:numFmt w:val="upperRoman"/>
      <w:pStyle w:val="WyethSub-paragraph"/>
      <w:lvlText w:val="%1."/>
      <w:lvlJc w:val="right"/>
      <w:pPr>
        <w:tabs>
          <w:tab w:val="num" w:pos="720"/>
        </w:tabs>
        <w:ind w:left="360" w:firstLine="0"/>
      </w:pPr>
      <w:rPr>
        <w:rFonts w:hint="default"/>
      </w:rPr>
    </w:lvl>
    <w:lvl w:ilvl="1">
      <w:start w:val="1"/>
      <w:numFmt w:val="upperLetter"/>
      <w:pStyle w:val="WyethSub-paragraph"/>
      <w:lvlText w:val="%2."/>
      <w:lvlJc w:val="left"/>
      <w:pPr>
        <w:tabs>
          <w:tab w:val="num" w:pos="1152"/>
        </w:tabs>
        <w:ind w:left="1152" w:hanging="504"/>
      </w:pPr>
      <w:rPr>
        <w:rFonts w:hint="default"/>
      </w:rPr>
    </w:lvl>
    <w:lvl w:ilvl="2">
      <w:start w:val="1"/>
      <w:numFmt w:val="decimal"/>
      <w:lvlText w:val="%3)"/>
      <w:lvlJc w:val="right"/>
      <w:pPr>
        <w:tabs>
          <w:tab w:val="num" w:pos="1656"/>
        </w:tabs>
        <w:ind w:left="1656" w:hanging="360"/>
      </w:pPr>
      <w:rPr>
        <w:rFonts w:hint="default"/>
      </w:rPr>
    </w:lvl>
    <w:lvl w:ilvl="3">
      <w:start w:val="1"/>
      <w:numFmt w:val="lowerRoman"/>
      <w:lvlText w:val="%4."/>
      <w:lvlJc w:val="left"/>
      <w:pPr>
        <w:tabs>
          <w:tab w:val="num" w:pos="2376"/>
        </w:tabs>
        <w:ind w:left="2376" w:hanging="576"/>
      </w:pPr>
      <w:rPr>
        <w:rFonts w:hint="default"/>
      </w:rPr>
    </w:lvl>
    <w:lvl w:ilvl="4">
      <w:start w:val="1"/>
      <w:numFmt w:val="lowerLetter"/>
      <w:lvlText w:val="%5."/>
      <w:lvlJc w:val="left"/>
      <w:pPr>
        <w:tabs>
          <w:tab w:val="num" w:pos="3024"/>
        </w:tabs>
        <w:ind w:left="3024" w:hanging="648"/>
      </w:pPr>
      <w:rPr>
        <w:rFonts w:hint="default"/>
      </w:rPr>
    </w:lvl>
    <w:lvl w:ilvl="5">
      <w:start w:val="1"/>
      <w:numFmt w:val="bullet"/>
      <w:lvlText w:val=""/>
      <w:lvlJc w:val="left"/>
      <w:pPr>
        <w:tabs>
          <w:tab w:val="num" w:pos="3528"/>
        </w:tabs>
        <w:ind w:left="3528" w:hanging="504"/>
      </w:pPr>
      <w:rPr>
        <w:rFonts w:ascii="Symbol" w:hAnsi="Symbol" w:hint="default"/>
        <w:color w:val="auto"/>
      </w:rPr>
    </w:lvl>
    <w:lvl w:ilvl="6">
      <w:start w:val="1"/>
      <w:numFmt w:val="bullet"/>
      <w:lvlText w:val=""/>
      <w:lvlJc w:val="left"/>
      <w:pPr>
        <w:tabs>
          <w:tab w:val="num" w:pos="4104"/>
        </w:tabs>
        <w:ind w:left="4104" w:hanging="576"/>
      </w:pPr>
      <w:rPr>
        <w:rFonts w:ascii="Symbol" w:hAnsi="Symbol" w:hint="default"/>
        <w:color w:val="auto"/>
      </w:rPr>
    </w:lvl>
    <w:lvl w:ilvl="7">
      <w:start w:val="1"/>
      <w:numFmt w:val="bullet"/>
      <w:lvlText w:val=""/>
      <w:lvlJc w:val="left"/>
      <w:pPr>
        <w:tabs>
          <w:tab w:val="num" w:pos="4896"/>
        </w:tabs>
        <w:ind w:left="4896" w:hanging="792"/>
      </w:pPr>
      <w:rPr>
        <w:rFonts w:ascii="Symbol" w:hAnsi="Symbol" w:hint="default"/>
        <w:color w:val="auto"/>
      </w:rPr>
    </w:lvl>
    <w:lvl w:ilvl="8">
      <w:start w:val="1"/>
      <w:numFmt w:val="bullet"/>
      <w:lvlText w:val=""/>
      <w:lvlJc w:val="left"/>
      <w:pPr>
        <w:tabs>
          <w:tab w:val="num" w:pos="5472"/>
        </w:tabs>
        <w:ind w:left="5472" w:hanging="576"/>
      </w:pPr>
      <w:rPr>
        <w:rFonts w:ascii="Symbol" w:hAnsi="Symbol" w:hint="default"/>
        <w:color w:val="auto"/>
      </w:rPr>
    </w:lvl>
  </w:abstractNum>
  <w:abstractNum w:abstractNumId="28" w15:restartNumberingAfterBreak="0">
    <w:nsid w:val="7CD42A83"/>
    <w:multiLevelType w:val="multilevel"/>
    <w:tmpl w:val="5AFAA1A0"/>
    <w:lvl w:ilvl="0">
      <w:start w:val="1"/>
      <w:numFmt w:val="bullet"/>
      <w:lvlText w:val=""/>
      <w:lvlJc w:val="left"/>
      <w:pPr>
        <w:tabs>
          <w:tab w:val="num" w:pos="1080"/>
        </w:tabs>
        <w:ind w:left="1080" w:hanging="360"/>
      </w:pPr>
      <w:rPr>
        <w:rFonts w:ascii="Symbol" w:hAnsi="Symbol" w:hint="default"/>
        <w:b w:val="0"/>
        <w:bCs w:val="0"/>
        <w:i w:val="0"/>
        <w:iCs w:val="0"/>
        <w:caps w:val="0"/>
        <w:smallCaps w:val="0"/>
        <w:strike w:val="0"/>
        <w:dstrike w:val="0"/>
        <w:noProof w:val="0"/>
        <w:vanish w:val="0"/>
        <w:color w:val="000000"/>
        <w:spacing w:val="0"/>
        <w:kern w:val="0"/>
        <w:position w:val="0"/>
        <w:u w:val="none"/>
        <w:vertAlign w:val="baseline"/>
        <w:em w:val="none"/>
      </w:rPr>
    </w:lvl>
    <w:lvl w:ilvl="1">
      <w:start w:val="1"/>
      <w:numFmt w:val="bullet"/>
      <w:lvlText w:val="o"/>
      <w:lvlJc w:val="left"/>
      <w:pPr>
        <w:tabs>
          <w:tab w:val="num" w:pos="1627"/>
        </w:tabs>
        <w:ind w:left="1627" w:hanging="360"/>
      </w:pPr>
      <w:rPr>
        <w:rFonts w:ascii="Courier New" w:hAnsi="Courier New" w:hint="default"/>
        <w:color w:val="000000"/>
      </w:rPr>
    </w:lvl>
    <w:lvl w:ilvl="2">
      <w:start w:val="1"/>
      <w:numFmt w:val="bullet"/>
      <w:lvlText w:val=""/>
      <w:lvlJc w:val="left"/>
      <w:pPr>
        <w:tabs>
          <w:tab w:val="num" w:pos="2160"/>
        </w:tabs>
        <w:ind w:left="2160" w:hanging="360"/>
      </w:pPr>
      <w:rPr>
        <w:rFonts w:ascii="Wingdings" w:hAnsi="Wingdings" w:hint="default"/>
        <w:b w:val="0"/>
        <w:i w:val="0"/>
        <w:sz w:val="16"/>
      </w:rPr>
    </w:lvl>
    <w:lvl w:ilvl="3">
      <w:start w:val="1"/>
      <w:numFmt w:val="bullet"/>
      <w:lvlText w:val=""/>
      <w:lvlJc w:val="left"/>
      <w:pPr>
        <w:tabs>
          <w:tab w:val="num" w:pos="2707"/>
        </w:tabs>
        <w:ind w:left="2707" w:hanging="360"/>
      </w:pPr>
      <w:rPr>
        <w:rFonts w:ascii="Wingdings" w:hAnsi="Wingdings" w:hint="default"/>
        <w:b w:val="0"/>
        <w:i w:val="0"/>
        <w:sz w:val="12"/>
      </w:rPr>
    </w:lvl>
    <w:lvl w:ilvl="4">
      <w:start w:val="1"/>
      <w:numFmt w:val="none"/>
      <w:lvlText w:val="%5"/>
      <w:lvlJc w:val="left"/>
      <w:pPr>
        <w:tabs>
          <w:tab w:val="num" w:pos="2152"/>
        </w:tabs>
        <w:ind w:left="2152" w:hanging="360"/>
      </w:pPr>
      <w:rPr>
        <w:rFonts w:hint="default"/>
      </w:rPr>
    </w:lvl>
    <w:lvl w:ilvl="5">
      <w:start w:val="1"/>
      <w:numFmt w:val="none"/>
      <w:lvlText w:val="%6"/>
      <w:lvlJc w:val="left"/>
      <w:pPr>
        <w:tabs>
          <w:tab w:val="num" w:pos="2512"/>
        </w:tabs>
        <w:ind w:left="2512" w:hanging="360"/>
      </w:pPr>
      <w:rPr>
        <w:rFonts w:hint="default"/>
      </w:rPr>
    </w:lvl>
    <w:lvl w:ilvl="6">
      <w:start w:val="1"/>
      <w:numFmt w:val="none"/>
      <w:lvlText w:val="%7"/>
      <w:lvlJc w:val="left"/>
      <w:pPr>
        <w:tabs>
          <w:tab w:val="num" w:pos="2872"/>
        </w:tabs>
        <w:ind w:left="2872" w:hanging="360"/>
      </w:pPr>
      <w:rPr>
        <w:rFonts w:hint="default"/>
      </w:rPr>
    </w:lvl>
    <w:lvl w:ilvl="7">
      <w:start w:val="1"/>
      <w:numFmt w:val="none"/>
      <w:lvlText w:val="%8"/>
      <w:lvlJc w:val="left"/>
      <w:pPr>
        <w:tabs>
          <w:tab w:val="num" w:pos="3232"/>
        </w:tabs>
        <w:ind w:left="3232" w:hanging="360"/>
      </w:pPr>
      <w:rPr>
        <w:rFonts w:hint="default"/>
      </w:rPr>
    </w:lvl>
    <w:lvl w:ilvl="8">
      <w:start w:val="1"/>
      <w:numFmt w:val="none"/>
      <w:lvlText w:val="%9"/>
      <w:lvlJc w:val="left"/>
      <w:pPr>
        <w:tabs>
          <w:tab w:val="num" w:pos="3592"/>
        </w:tabs>
        <w:ind w:left="3592" w:hanging="360"/>
      </w:pPr>
      <w:rPr>
        <w:rFonts w:hint="default"/>
      </w:rPr>
    </w:lvl>
  </w:abstractNum>
  <w:num w:numId="1">
    <w:abstractNumId w:val="9"/>
  </w:num>
  <w:num w:numId="2">
    <w:abstractNumId w:val="21"/>
  </w:num>
  <w:num w:numId="3">
    <w:abstractNumId w:val="15"/>
  </w:num>
  <w:num w:numId="4">
    <w:abstractNumId w:val="0"/>
  </w:num>
  <w:num w:numId="5">
    <w:abstractNumId w:val="13"/>
  </w:num>
  <w:num w:numId="6">
    <w:abstractNumId w:val="27"/>
  </w:num>
  <w:num w:numId="7">
    <w:abstractNumId w:val="3"/>
  </w:num>
  <w:num w:numId="8">
    <w:abstractNumId w:val="26"/>
  </w:num>
  <w:num w:numId="9">
    <w:abstractNumId w:val="4"/>
  </w:num>
  <w:num w:numId="10">
    <w:abstractNumId w:val="19"/>
  </w:num>
  <w:num w:numId="11">
    <w:abstractNumId w:val="10"/>
  </w:num>
  <w:num w:numId="12">
    <w:abstractNumId w:val="6"/>
  </w:num>
  <w:num w:numId="13">
    <w:abstractNumId w:val="5"/>
  </w:num>
  <w:num w:numId="14">
    <w:abstractNumId w:val="12"/>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num>
  <w:num w:numId="17">
    <w:abstractNumId w:val="24"/>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22"/>
  </w:num>
  <w:num w:numId="21">
    <w:abstractNumId w:val="23"/>
  </w:num>
  <w:num w:numId="22">
    <w:abstractNumId w:val="25"/>
  </w:num>
  <w:num w:numId="23">
    <w:abstractNumId w:val="18"/>
  </w:num>
  <w:num w:numId="24">
    <w:abstractNumId w:val="11"/>
  </w:num>
  <w:num w:numId="25">
    <w:abstractNumId w:val="28"/>
  </w:num>
  <w:num w:numId="26">
    <w:abstractNumId w:val="1"/>
  </w:num>
  <w:num w:numId="27">
    <w:abstractNumId w:val="15"/>
  </w:num>
  <w:num w:numId="28">
    <w:abstractNumId w:val="7"/>
  </w:num>
  <w:num w:numId="29">
    <w:abstractNumId w:val="20"/>
  </w:num>
  <w:num w:numId="30">
    <w:abstractNumId w:val="14"/>
  </w:num>
  <w:num w:numId="31">
    <w:abstractNumId w:val="8"/>
  </w:num>
  <w:num w:numId="32">
    <w:abstractNumId w:val="16"/>
  </w:num>
  <w:num w:numId="33">
    <w:abstractNumId w:val="17"/>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num>
  <w:numIdMacAtCleanup w:val="1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ueyue Yao">
    <w15:presenceInfo w15:providerId="AD" w15:userId="S-1-5-21-1482476501-2139871995-682003330-4039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Formatting/>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3494"/>
    <w:rsid w:val="00000829"/>
    <w:rsid w:val="00000951"/>
    <w:rsid w:val="00000AC9"/>
    <w:rsid w:val="00001489"/>
    <w:rsid w:val="00002188"/>
    <w:rsid w:val="000027A4"/>
    <w:rsid w:val="00003819"/>
    <w:rsid w:val="00003AB7"/>
    <w:rsid w:val="00003CE4"/>
    <w:rsid w:val="00003FA5"/>
    <w:rsid w:val="00004EAE"/>
    <w:rsid w:val="00004F57"/>
    <w:rsid w:val="0000592C"/>
    <w:rsid w:val="00005D7B"/>
    <w:rsid w:val="000062FE"/>
    <w:rsid w:val="000065B3"/>
    <w:rsid w:val="000101B0"/>
    <w:rsid w:val="00010A68"/>
    <w:rsid w:val="00011196"/>
    <w:rsid w:val="000114D9"/>
    <w:rsid w:val="00011D3E"/>
    <w:rsid w:val="0001223E"/>
    <w:rsid w:val="0001225F"/>
    <w:rsid w:val="00012920"/>
    <w:rsid w:val="00012EC1"/>
    <w:rsid w:val="000135B0"/>
    <w:rsid w:val="00013A1E"/>
    <w:rsid w:val="00013F89"/>
    <w:rsid w:val="000142B1"/>
    <w:rsid w:val="00014E2F"/>
    <w:rsid w:val="00015D0F"/>
    <w:rsid w:val="0001639D"/>
    <w:rsid w:val="00016710"/>
    <w:rsid w:val="000175F2"/>
    <w:rsid w:val="00017872"/>
    <w:rsid w:val="00017ACD"/>
    <w:rsid w:val="0002064A"/>
    <w:rsid w:val="00020C14"/>
    <w:rsid w:val="00020C21"/>
    <w:rsid w:val="00021011"/>
    <w:rsid w:val="000217B3"/>
    <w:rsid w:val="0002193E"/>
    <w:rsid w:val="0002229B"/>
    <w:rsid w:val="0002382B"/>
    <w:rsid w:val="000244EF"/>
    <w:rsid w:val="0002475C"/>
    <w:rsid w:val="00024C31"/>
    <w:rsid w:val="000256DF"/>
    <w:rsid w:val="000258A6"/>
    <w:rsid w:val="00025AFD"/>
    <w:rsid w:val="00025E2A"/>
    <w:rsid w:val="00026549"/>
    <w:rsid w:val="000265BD"/>
    <w:rsid w:val="00026676"/>
    <w:rsid w:val="000268AA"/>
    <w:rsid w:val="00027A7E"/>
    <w:rsid w:val="0003046B"/>
    <w:rsid w:val="000309F0"/>
    <w:rsid w:val="00030A55"/>
    <w:rsid w:val="00030DC1"/>
    <w:rsid w:val="000310FB"/>
    <w:rsid w:val="0003157F"/>
    <w:rsid w:val="00031C11"/>
    <w:rsid w:val="00031CB8"/>
    <w:rsid w:val="00032965"/>
    <w:rsid w:val="000330FE"/>
    <w:rsid w:val="00033CC5"/>
    <w:rsid w:val="00033FB4"/>
    <w:rsid w:val="000347C6"/>
    <w:rsid w:val="00034867"/>
    <w:rsid w:val="00034EA8"/>
    <w:rsid w:val="0003506A"/>
    <w:rsid w:val="0003506B"/>
    <w:rsid w:val="000350D4"/>
    <w:rsid w:val="000350FE"/>
    <w:rsid w:val="000357A1"/>
    <w:rsid w:val="00035C0F"/>
    <w:rsid w:val="00035C4D"/>
    <w:rsid w:val="00035ECD"/>
    <w:rsid w:val="00036D1F"/>
    <w:rsid w:val="000378F0"/>
    <w:rsid w:val="00037E3A"/>
    <w:rsid w:val="000403E5"/>
    <w:rsid w:val="000405B3"/>
    <w:rsid w:val="0004073D"/>
    <w:rsid w:val="00040CC0"/>
    <w:rsid w:val="00040D26"/>
    <w:rsid w:val="00040F19"/>
    <w:rsid w:val="00041023"/>
    <w:rsid w:val="0004203F"/>
    <w:rsid w:val="000425BF"/>
    <w:rsid w:val="00042677"/>
    <w:rsid w:val="00042F23"/>
    <w:rsid w:val="000438AC"/>
    <w:rsid w:val="0004398E"/>
    <w:rsid w:val="00045940"/>
    <w:rsid w:val="0004598A"/>
    <w:rsid w:val="00045AA8"/>
    <w:rsid w:val="000462D2"/>
    <w:rsid w:val="00047435"/>
    <w:rsid w:val="00047611"/>
    <w:rsid w:val="0005049D"/>
    <w:rsid w:val="0005235C"/>
    <w:rsid w:val="00052469"/>
    <w:rsid w:val="00053965"/>
    <w:rsid w:val="0005396A"/>
    <w:rsid w:val="00053A12"/>
    <w:rsid w:val="00054393"/>
    <w:rsid w:val="0005441E"/>
    <w:rsid w:val="00054B78"/>
    <w:rsid w:val="00054BB5"/>
    <w:rsid w:val="00057680"/>
    <w:rsid w:val="00060D02"/>
    <w:rsid w:val="00060E69"/>
    <w:rsid w:val="00061279"/>
    <w:rsid w:val="0006147D"/>
    <w:rsid w:val="00062196"/>
    <w:rsid w:val="0006275A"/>
    <w:rsid w:val="00062F99"/>
    <w:rsid w:val="0006304C"/>
    <w:rsid w:val="000635E3"/>
    <w:rsid w:val="0006370D"/>
    <w:rsid w:val="00063D24"/>
    <w:rsid w:val="00063E8F"/>
    <w:rsid w:val="00064ACE"/>
    <w:rsid w:val="00066F26"/>
    <w:rsid w:val="0006711B"/>
    <w:rsid w:val="0006725D"/>
    <w:rsid w:val="00067FD2"/>
    <w:rsid w:val="00070684"/>
    <w:rsid w:val="00071956"/>
    <w:rsid w:val="00071FA4"/>
    <w:rsid w:val="000735B9"/>
    <w:rsid w:val="000736C6"/>
    <w:rsid w:val="00073812"/>
    <w:rsid w:val="00074096"/>
    <w:rsid w:val="00074195"/>
    <w:rsid w:val="000741F3"/>
    <w:rsid w:val="00074C0A"/>
    <w:rsid w:val="00074E89"/>
    <w:rsid w:val="00074F00"/>
    <w:rsid w:val="0007551D"/>
    <w:rsid w:val="00075866"/>
    <w:rsid w:val="0007628D"/>
    <w:rsid w:val="000767B6"/>
    <w:rsid w:val="0007699B"/>
    <w:rsid w:val="00076F75"/>
    <w:rsid w:val="0007724A"/>
    <w:rsid w:val="0007777B"/>
    <w:rsid w:val="000800D9"/>
    <w:rsid w:val="00081610"/>
    <w:rsid w:val="000816DD"/>
    <w:rsid w:val="00081ABC"/>
    <w:rsid w:val="00081F87"/>
    <w:rsid w:val="00081FF8"/>
    <w:rsid w:val="00082284"/>
    <w:rsid w:val="00082767"/>
    <w:rsid w:val="0008356E"/>
    <w:rsid w:val="00083C80"/>
    <w:rsid w:val="00083FB0"/>
    <w:rsid w:val="00084A43"/>
    <w:rsid w:val="000853FA"/>
    <w:rsid w:val="0008610D"/>
    <w:rsid w:val="000866A4"/>
    <w:rsid w:val="00086BF5"/>
    <w:rsid w:val="00086BF6"/>
    <w:rsid w:val="00086CC3"/>
    <w:rsid w:val="00087481"/>
    <w:rsid w:val="00087972"/>
    <w:rsid w:val="00087A00"/>
    <w:rsid w:val="00090334"/>
    <w:rsid w:val="00090795"/>
    <w:rsid w:val="00090AE2"/>
    <w:rsid w:val="00091EC2"/>
    <w:rsid w:val="00091F8E"/>
    <w:rsid w:val="00093991"/>
    <w:rsid w:val="00093BD1"/>
    <w:rsid w:val="00093E27"/>
    <w:rsid w:val="00094638"/>
    <w:rsid w:val="0009481B"/>
    <w:rsid w:val="00095632"/>
    <w:rsid w:val="0009564B"/>
    <w:rsid w:val="00095ED9"/>
    <w:rsid w:val="0009721E"/>
    <w:rsid w:val="00097DA8"/>
    <w:rsid w:val="000A1396"/>
    <w:rsid w:val="000A17AB"/>
    <w:rsid w:val="000A2586"/>
    <w:rsid w:val="000A2A54"/>
    <w:rsid w:val="000A35AD"/>
    <w:rsid w:val="000A3C44"/>
    <w:rsid w:val="000A3F83"/>
    <w:rsid w:val="000A49B2"/>
    <w:rsid w:val="000A5959"/>
    <w:rsid w:val="000A5B8A"/>
    <w:rsid w:val="000A5CE2"/>
    <w:rsid w:val="000A5F23"/>
    <w:rsid w:val="000A61CB"/>
    <w:rsid w:val="000A630D"/>
    <w:rsid w:val="000A64C2"/>
    <w:rsid w:val="000A6A53"/>
    <w:rsid w:val="000A6C0F"/>
    <w:rsid w:val="000A784F"/>
    <w:rsid w:val="000A7E43"/>
    <w:rsid w:val="000B0132"/>
    <w:rsid w:val="000B04FF"/>
    <w:rsid w:val="000B0AD9"/>
    <w:rsid w:val="000B2130"/>
    <w:rsid w:val="000B2581"/>
    <w:rsid w:val="000B270A"/>
    <w:rsid w:val="000B2D17"/>
    <w:rsid w:val="000B37EA"/>
    <w:rsid w:val="000B3CE4"/>
    <w:rsid w:val="000B44D0"/>
    <w:rsid w:val="000B5092"/>
    <w:rsid w:val="000B5200"/>
    <w:rsid w:val="000B658C"/>
    <w:rsid w:val="000B66A7"/>
    <w:rsid w:val="000B6874"/>
    <w:rsid w:val="000B75D7"/>
    <w:rsid w:val="000C1226"/>
    <w:rsid w:val="000C1662"/>
    <w:rsid w:val="000C2960"/>
    <w:rsid w:val="000C2D21"/>
    <w:rsid w:val="000C2D4D"/>
    <w:rsid w:val="000C3038"/>
    <w:rsid w:val="000C38A7"/>
    <w:rsid w:val="000C4127"/>
    <w:rsid w:val="000C4CBC"/>
    <w:rsid w:val="000C55B9"/>
    <w:rsid w:val="000C5BB6"/>
    <w:rsid w:val="000C630C"/>
    <w:rsid w:val="000C6CB0"/>
    <w:rsid w:val="000C721D"/>
    <w:rsid w:val="000C759B"/>
    <w:rsid w:val="000C7658"/>
    <w:rsid w:val="000D07B8"/>
    <w:rsid w:val="000D121F"/>
    <w:rsid w:val="000D1268"/>
    <w:rsid w:val="000D1C94"/>
    <w:rsid w:val="000D2938"/>
    <w:rsid w:val="000D2BA6"/>
    <w:rsid w:val="000D3337"/>
    <w:rsid w:val="000D4875"/>
    <w:rsid w:val="000D594E"/>
    <w:rsid w:val="000D6A5A"/>
    <w:rsid w:val="000D743C"/>
    <w:rsid w:val="000E0157"/>
    <w:rsid w:val="000E099B"/>
    <w:rsid w:val="000E0CBC"/>
    <w:rsid w:val="000E0CFB"/>
    <w:rsid w:val="000E1410"/>
    <w:rsid w:val="000E15A9"/>
    <w:rsid w:val="000E244D"/>
    <w:rsid w:val="000E27E2"/>
    <w:rsid w:val="000E3534"/>
    <w:rsid w:val="000E35FF"/>
    <w:rsid w:val="000E3EFF"/>
    <w:rsid w:val="000E4179"/>
    <w:rsid w:val="000E4297"/>
    <w:rsid w:val="000E5C4A"/>
    <w:rsid w:val="000E6F33"/>
    <w:rsid w:val="000E7FD0"/>
    <w:rsid w:val="000F01E1"/>
    <w:rsid w:val="000F0307"/>
    <w:rsid w:val="000F04C0"/>
    <w:rsid w:val="000F06DB"/>
    <w:rsid w:val="000F0BC2"/>
    <w:rsid w:val="000F1702"/>
    <w:rsid w:val="000F1D70"/>
    <w:rsid w:val="000F2696"/>
    <w:rsid w:val="000F344B"/>
    <w:rsid w:val="000F52EF"/>
    <w:rsid w:val="000F6837"/>
    <w:rsid w:val="000F75D1"/>
    <w:rsid w:val="000F7D8C"/>
    <w:rsid w:val="00100249"/>
    <w:rsid w:val="00100A61"/>
    <w:rsid w:val="0010101D"/>
    <w:rsid w:val="00101607"/>
    <w:rsid w:val="00101C80"/>
    <w:rsid w:val="00102558"/>
    <w:rsid w:val="00102CDB"/>
    <w:rsid w:val="001039AD"/>
    <w:rsid w:val="00103F8C"/>
    <w:rsid w:val="00104047"/>
    <w:rsid w:val="0010477E"/>
    <w:rsid w:val="00104B5F"/>
    <w:rsid w:val="00104BB0"/>
    <w:rsid w:val="0010514E"/>
    <w:rsid w:val="00105B3C"/>
    <w:rsid w:val="00106145"/>
    <w:rsid w:val="001062CA"/>
    <w:rsid w:val="00106602"/>
    <w:rsid w:val="00106A61"/>
    <w:rsid w:val="00106AC2"/>
    <w:rsid w:val="00106E36"/>
    <w:rsid w:val="001078A7"/>
    <w:rsid w:val="00107DB5"/>
    <w:rsid w:val="00110214"/>
    <w:rsid w:val="00111579"/>
    <w:rsid w:val="00111837"/>
    <w:rsid w:val="00111ACD"/>
    <w:rsid w:val="00112137"/>
    <w:rsid w:val="00112494"/>
    <w:rsid w:val="00112506"/>
    <w:rsid w:val="0011296C"/>
    <w:rsid w:val="00113D0E"/>
    <w:rsid w:val="001154D1"/>
    <w:rsid w:val="00115604"/>
    <w:rsid w:val="0011581A"/>
    <w:rsid w:val="00115D62"/>
    <w:rsid w:val="00116A7E"/>
    <w:rsid w:val="00116A94"/>
    <w:rsid w:val="00116D13"/>
    <w:rsid w:val="00116E1E"/>
    <w:rsid w:val="00117309"/>
    <w:rsid w:val="00117A8A"/>
    <w:rsid w:val="00120DA0"/>
    <w:rsid w:val="0012128D"/>
    <w:rsid w:val="00121314"/>
    <w:rsid w:val="0012139D"/>
    <w:rsid w:val="001222E4"/>
    <w:rsid w:val="001228F2"/>
    <w:rsid w:val="00122A2C"/>
    <w:rsid w:val="001231FB"/>
    <w:rsid w:val="0012393D"/>
    <w:rsid w:val="001239B0"/>
    <w:rsid w:val="00123EFA"/>
    <w:rsid w:val="001240C5"/>
    <w:rsid w:val="001244B8"/>
    <w:rsid w:val="001250B4"/>
    <w:rsid w:val="001266A0"/>
    <w:rsid w:val="00126A34"/>
    <w:rsid w:val="00126D1A"/>
    <w:rsid w:val="001277AA"/>
    <w:rsid w:val="00130B46"/>
    <w:rsid w:val="00130F33"/>
    <w:rsid w:val="001317A4"/>
    <w:rsid w:val="001319F3"/>
    <w:rsid w:val="0013238F"/>
    <w:rsid w:val="001323AB"/>
    <w:rsid w:val="00132CC2"/>
    <w:rsid w:val="00133D4E"/>
    <w:rsid w:val="00135BBF"/>
    <w:rsid w:val="001363C1"/>
    <w:rsid w:val="00137F8D"/>
    <w:rsid w:val="001406CA"/>
    <w:rsid w:val="001411BC"/>
    <w:rsid w:val="00141AD6"/>
    <w:rsid w:val="00141E9A"/>
    <w:rsid w:val="001429F7"/>
    <w:rsid w:val="00142B06"/>
    <w:rsid w:val="00143792"/>
    <w:rsid w:val="001438DE"/>
    <w:rsid w:val="00143EC0"/>
    <w:rsid w:val="001443C3"/>
    <w:rsid w:val="00144E64"/>
    <w:rsid w:val="00144F67"/>
    <w:rsid w:val="00145CFE"/>
    <w:rsid w:val="00145D6F"/>
    <w:rsid w:val="00145F66"/>
    <w:rsid w:val="001463CC"/>
    <w:rsid w:val="001467B2"/>
    <w:rsid w:val="00146880"/>
    <w:rsid w:val="00146C8E"/>
    <w:rsid w:val="0015042B"/>
    <w:rsid w:val="00150B83"/>
    <w:rsid w:val="00150C1A"/>
    <w:rsid w:val="00150E48"/>
    <w:rsid w:val="001515A2"/>
    <w:rsid w:val="0015185C"/>
    <w:rsid w:val="00152B25"/>
    <w:rsid w:val="001543A3"/>
    <w:rsid w:val="0015455C"/>
    <w:rsid w:val="00156213"/>
    <w:rsid w:val="00156321"/>
    <w:rsid w:val="001564F6"/>
    <w:rsid w:val="001566C2"/>
    <w:rsid w:val="00160072"/>
    <w:rsid w:val="001602CD"/>
    <w:rsid w:val="0016092D"/>
    <w:rsid w:val="001610B7"/>
    <w:rsid w:val="00161802"/>
    <w:rsid w:val="00163216"/>
    <w:rsid w:val="00163C57"/>
    <w:rsid w:val="00163E20"/>
    <w:rsid w:val="00164F28"/>
    <w:rsid w:val="00164FFD"/>
    <w:rsid w:val="0016719E"/>
    <w:rsid w:val="00167B2E"/>
    <w:rsid w:val="00167C6E"/>
    <w:rsid w:val="001709EF"/>
    <w:rsid w:val="0017159B"/>
    <w:rsid w:val="001720D7"/>
    <w:rsid w:val="00172598"/>
    <w:rsid w:val="00172AE8"/>
    <w:rsid w:val="00172CA5"/>
    <w:rsid w:val="00172E5B"/>
    <w:rsid w:val="00172FD1"/>
    <w:rsid w:val="001732D7"/>
    <w:rsid w:val="0017361D"/>
    <w:rsid w:val="001737B5"/>
    <w:rsid w:val="00173E0F"/>
    <w:rsid w:val="001740B1"/>
    <w:rsid w:val="00174203"/>
    <w:rsid w:val="00175403"/>
    <w:rsid w:val="0017552D"/>
    <w:rsid w:val="00175E0D"/>
    <w:rsid w:val="00175F32"/>
    <w:rsid w:val="00176367"/>
    <w:rsid w:val="0017654F"/>
    <w:rsid w:val="00176A68"/>
    <w:rsid w:val="00177250"/>
    <w:rsid w:val="001775D7"/>
    <w:rsid w:val="001776DA"/>
    <w:rsid w:val="00177C46"/>
    <w:rsid w:val="00177F87"/>
    <w:rsid w:val="001803D6"/>
    <w:rsid w:val="00180D94"/>
    <w:rsid w:val="00181062"/>
    <w:rsid w:val="00181BE3"/>
    <w:rsid w:val="00182181"/>
    <w:rsid w:val="00182465"/>
    <w:rsid w:val="00182B85"/>
    <w:rsid w:val="00183C8E"/>
    <w:rsid w:val="001840E2"/>
    <w:rsid w:val="00184B70"/>
    <w:rsid w:val="001861C4"/>
    <w:rsid w:val="00186314"/>
    <w:rsid w:val="0018684D"/>
    <w:rsid w:val="001868F2"/>
    <w:rsid w:val="0018702A"/>
    <w:rsid w:val="00187039"/>
    <w:rsid w:val="00191764"/>
    <w:rsid w:val="0019178E"/>
    <w:rsid w:val="001925C8"/>
    <w:rsid w:val="001929B7"/>
    <w:rsid w:val="00192B93"/>
    <w:rsid w:val="00193A6C"/>
    <w:rsid w:val="00193BA5"/>
    <w:rsid w:val="00194301"/>
    <w:rsid w:val="001943D8"/>
    <w:rsid w:val="00194BCB"/>
    <w:rsid w:val="0019513A"/>
    <w:rsid w:val="001952E8"/>
    <w:rsid w:val="001954C2"/>
    <w:rsid w:val="00197260"/>
    <w:rsid w:val="00197B3F"/>
    <w:rsid w:val="00197CEE"/>
    <w:rsid w:val="001A1AF0"/>
    <w:rsid w:val="001A1B52"/>
    <w:rsid w:val="001A1BB9"/>
    <w:rsid w:val="001A2813"/>
    <w:rsid w:val="001A28AA"/>
    <w:rsid w:val="001A2AB0"/>
    <w:rsid w:val="001A2E76"/>
    <w:rsid w:val="001A2EDD"/>
    <w:rsid w:val="001A3356"/>
    <w:rsid w:val="001A35D2"/>
    <w:rsid w:val="001A3BE1"/>
    <w:rsid w:val="001A4394"/>
    <w:rsid w:val="001A4DAC"/>
    <w:rsid w:val="001A538F"/>
    <w:rsid w:val="001A5C09"/>
    <w:rsid w:val="001A6165"/>
    <w:rsid w:val="001A6530"/>
    <w:rsid w:val="001A6531"/>
    <w:rsid w:val="001A69AE"/>
    <w:rsid w:val="001A75F4"/>
    <w:rsid w:val="001A7640"/>
    <w:rsid w:val="001B006A"/>
    <w:rsid w:val="001B0457"/>
    <w:rsid w:val="001B0CA6"/>
    <w:rsid w:val="001B1491"/>
    <w:rsid w:val="001B242B"/>
    <w:rsid w:val="001B2B95"/>
    <w:rsid w:val="001B2E93"/>
    <w:rsid w:val="001B30AE"/>
    <w:rsid w:val="001B3A1F"/>
    <w:rsid w:val="001B4445"/>
    <w:rsid w:val="001B5340"/>
    <w:rsid w:val="001B5798"/>
    <w:rsid w:val="001B5B82"/>
    <w:rsid w:val="001B66E1"/>
    <w:rsid w:val="001B6B71"/>
    <w:rsid w:val="001B6E3B"/>
    <w:rsid w:val="001B703F"/>
    <w:rsid w:val="001C1C8C"/>
    <w:rsid w:val="001C2100"/>
    <w:rsid w:val="001C2D55"/>
    <w:rsid w:val="001C2D71"/>
    <w:rsid w:val="001C4250"/>
    <w:rsid w:val="001C4761"/>
    <w:rsid w:val="001C4FEC"/>
    <w:rsid w:val="001C5168"/>
    <w:rsid w:val="001C5219"/>
    <w:rsid w:val="001C5512"/>
    <w:rsid w:val="001C6191"/>
    <w:rsid w:val="001C6354"/>
    <w:rsid w:val="001C6F22"/>
    <w:rsid w:val="001C7277"/>
    <w:rsid w:val="001C7835"/>
    <w:rsid w:val="001C7EA6"/>
    <w:rsid w:val="001D0A89"/>
    <w:rsid w:val="001D0B51"/>
    <w:rsid w:val="001D0F10"/>
    <w:rsid w:val="001D23A9"/>
    <w:rsid w:val="001D2D53"/>
    <w:rsid w:val="001D3B94"/>
    <w:rsid w:val="001D3BD5"/>
    <w:rsid w:val="001D490A"/>
    <w:rsid w:val="001D5288"/>
    <w:rsid w:val="001D5342"/>
    <w:rsid w:val="001D59D2"/>
    <w:rsid w:val="001D5CEE"/>
    <w:rsid w:val="001D6374"/>
    <w:rsid w:val="001D77EA"/>
    <w:rsid w:val="001D7879"/>
    <w:rsid w:val="001D78C6"/>
    <w:rsid w:val="001D7DF6"/>
    <w:rsid w:val="001E007A"/>
    <w:rsid w:val="001E03D1"/>
    <w:rsid w:val="001E196A"/>
    <w:rsid w:val="001E199B"/>
    <w:rsid w:val="001E1FB2"/>
    <w:rsid w:val="001E2096"/>
    <w:rsid w:val="001E2382"/>
    <w:rsid w:val="001E26BB"/>
    <w:rsid w:val="001E46CD"/>
    <w:rsid w:val="001E49B4"/>
    <w:rsid w:val="001E4C79"/>
    <w:rsid w:val="001E574D"/>
    <w:rsid w:val="001E5917"/>
    <w:rsid w:val="001E5A67"/>
    <w:rsid w:val="001E5C4B"/>
    <w:rsid w:val="001E6893"/>
    <w:rsid w:val="001E6D20"/>
    <w:rsid w:val="001E6E18"/>
    <w:rsid w:val="001E7327"/>
    <w:rsid w:val="001E7B69"/>
    <w:rsid w:val="001F047D"/>
    <w:rsid w:val="001F0AB8"/>
    <w:rsid w:val="001F1121"/>
    <w:rsid w:val="001F1AAD"/>
    <w:rsid w:val="001F209E"/>
    <w:rsid w:val="001F280A"/>
    <w:rsid w:val="001F3254"/>
    <w:rsid w:val="001F44F6"/>
    <w:rsid w:val="001F485B"/>
    <w:rsid w:val="001F49BE"/>
    <w:rsid w:val="001F4BFC"/>
    <w:rsid w:val="001F4D23"/>
    <w:rsid w:val="001F531E"/>
    <w:rsid w:val="001F5494"/>
    <w:rsid w:val="001F72A8"/>
    <w:rsid w:val="001F72AE"/>
    <w:rsid w:val="001F73AA"/>
    <w:rsid w:val="001F761E"/>
    <w:rsid w:val="001F7FF7"/>
    <w:rsid w:val="0020033F"/>
    <w:rsid w:val="00200B33"/>
    <w:rsid w:val="00200B47"/>
    <w:rsid w:val="002014EF"/>
    <w:rsid w:val="00201524"/>
    <w:rsid w:val="00201898"/>
    <w:rsid w:val="00201A72"/>
    <w:rsid w:val="00202B12"/>
    <w:rsid w:val="00204166"/>
    <w:rsid w:val="00204D96"/>
    <w:rsid w:val="002054C9"/>
    <w:rsid w:val="002056EA"/>
    <w:rsid w:val="00205982"/>
    <w:rsid w:val="0020618F"/>
    <w:rsid w:val="002072DB"/>
    <w:rsid w:val="002102D8"/>
    <w:rsid w:val="0021035E"/>
    <w:rsid w:val="0021086E"/>
    <w:rsid w:val="002108C8"/>
    <w:rsid w:val="00210A06"/>
    <w:rsid w:val="002125F1"/>
    <w:rsid w:val="00213A82"/>
    <w:rsid w:val="00214484"/>
    <w:rsid w:val="002147F7"/>
    <w:rsid w:val="00214F58"/>
    <w:rsid w:val="00215AFA"/>
    <w:rsid w:val="002168E9"/>
    <w:rsid w:val="00217BBE"/>
    <w:rsid w:val="00217E5B"/>
    <w:rsid w:val="00220C72"/>
    <w:rsid w:val="002217D0"/>
    <w:rsid w:val="00222593"/>
    <w:rsid w:val="00222BEF"/>
    <w:rsid w:val="00222C7F"/>
    <w:rsid w:val="00222EB0"/>
    <w:rsid w:val="00222F09"/>
    <w:rsid w:val="002233EE"/>
    <w:rsid w:val="00223627"/>
    <w:rsid w:val="00223C36"/>
    <w:rsid w:val="00224EC4"/>
    <w:rsid w:val="00224F36"/>
    <w:rsid w:val="00225D6F"/>
    <w:rsid w:val="00226399"/>
    <w:rsid w:val="0022764C"/>
    <w:rsid w:val="00227AA3"/>
    <w:rsid w:val="0023026C"/>
    <w:rsid w:val="002321AA"/>
    <w:rsid w:val="00232271"/>
    <w:rsid w:val="0023253F"/>
    <w:rsid w:val="002328A9"/>
    <w:rsid w:val="00232D26"/>
    <w:rsid w:val="002343DC"/>
    <w:rsid w:val="0023454D"/>
    <w:rsid w:val="002349AD"/>
    <w:rsid w:val="00234FE7"/>
    <w:rsid w:val="00235281"/>
    <w:rsid w:val="00235286"/>
    <w:rsid w:val="00236ABA"/>
    <w:rsid w:val="002370E2"/>
    <w:rsid w:val="00237238"/>
    <w:rsid w:val="0023750E"/>
    <w:rsid w:val="00237899"/>
    <w:rsid w:val="00237D08"/>
    <w:rsid w:val="002402B3"/>
    <w:rsid w:val="00240761"/>
    <w:rsid w:val="00240C95"/>
    <w:rsid w:val="00240E86"/>
    <w:rsid w:val="0024104E"/>
    <w:rsid w:val="00241305"/>
    <w:rsid w:val="002416E4"/>
    <w:rsid w:val="00242489"/>
    <w:rsid w:val="00242778"/>
    <w:rsid w:val="00242FE7"/>
    <w:rsid w:val="002434BB"/>
    <w:rsid w:val="002437EF"/>
    <w:rsid w:val="002438F8"/>
    <w:rsid w:val="00243B96"/>
    <w:rsid w:val="00243FAC"/>
    <w:rsid w:val="00244588"/>
    <w:rsid w:val="00245F5B"/>
    <w:rsid w:val="002463A4"/>
    <w:rsid w:val="00246BBE"/>
    <w:rsid w:val="00246C30"/>
    <w:rsid w:val="00246CB9"/>
    <w:rsid w:val="00250098"/>
    <w:rsid w:val="00250259"/>
    <w:rsid w:val="00250BF1"/>
    <w:rsid w:val="0025176D"/>
    <w:rsid w:val="00251C0E"/>
    <w:rsid w:val="00251DF9"/>
    <w:rsid w:val="00251E1E"/>
    <w:rsid w:val="00252B46"/>
    <w:rsid w:val="00253509"/>
    <w:rsid w:val="002536F0"/>
    <w:rsid w:val="00253C08"/>
    <w:rsid w:val="00254142"/>
    <w:rsid w:val="0025420C"/>
    <w:rsid w:val="0025447E"/>
    <w:rsid w:val="002547D5"/>
    <w:rsid w:val="0025550D"/>
    <w:rsid w:val="0025634F"/>
    <w:rsid w:val="00256676"/>
    <w:rsid w:val="00256855"/>
    <w:rsid w:val="00257490"/>
    <w:rsid w:val="00257742"/>
    <w:rsid w:val="00260237"/>
    <w:rsid w:val="0026061D"/>
    <w:rsid w:val="0026172B"/>
    <w:rsid w:val="002626A2"/>
    <w:rsid w:val="00265EC6"/>
    <w:rsid w:val="002666BA"/>
    <w:rsid w:val="00266F81"/>
    <w:rsid w:val="002670A7"/>
    <w:rsid w:val="0026714A"/>
    <w:rsid w:val="002672CB"/>
    <w:rsid w:val="00267711"/>
    <w:rsid w:val="00271BF1"/>
    <w:rsid w:val="00272023"/>
    <w:rsid w:val="002722A3"/>
    <w:rsid w:val="00274E21"/>
    <w:rsid w:val="0027539B"/>
    <w:rsid w:val="002753AF"/>
    <w:rsid w:val="002757C4"/>
    <w:rsid w:val="00276DED"/>
    <w:rsid w:val="002770AB"/>
    <w:rsid w:val="00277608"/>
    <w:rsid w:val="002777F8"/>
    <w:rsid w:val="00277A88"/>
    <w:rsid w:val="002803FD"/>
    <w:rsid w:val="00280640"/>
    <w:rsid w:val="00280846"/>
    <w:rsid w:val="00280F60"/>
    <w:rsid w:val="00281E4E"/>
    <w:rsid w:val="00282826"/>
    <w:rsid w:val="00282B03"/>
    <w:rsid w:val="00283536"/>
    <w:rsid w:val="00283F9C"/>
    <w:rsid w:val="00284175"/>
    <w:rsid w:val="00284210"/>
    <w:rsid w:val="0028465A"/>
    <w:rsid w:val="00285149"/>
    <w:rsid w:val="002864C1"/>
    <w:rsid w:val="00287A4A"/>
    <w:rsid w:val="00287FF3"/>
    <w:rsid w:val="002907BC"/>
    <w:rsid w:val="002915C8"/>
    <w:rsid w:val="00291BE6"/>
    <w:rsid w:val="00293264"/>
    <w:rsid w:val="00293517"/>
    <w:rsid w:val="002938EE"/>
    <w:rsid w:val="00294DBB"/>
    <w:rsid w:val="00295437"/>
    <w:rsid w:val="00295E92"/>
    <w:rsid w:val="0029638A"/>
    <w:rsid w:val="00296516"/>
    <w:rsid w:val="002968F5"/>
    <w:rsid w:val="00296D2F"/>
    <w:rsid w:val="002A010C"/>
    <w:rsid w:val="002A0F3A"/>
    <w:rsid w:val="002A1EFB"/>
    <w:rsid w:val="002A25A3"/>
    <w:rsid w:val="002A2650"/>
    <w:rsid w:val="002A32DE"/>
    <w:rsid w:val="002A40DB"/>
    <w:rsid w:val="002A445C"/>
    <w:rsid w:val="002A5D2B"/>
    <w:rsid w:val="002A622A"/>
    <w:rsid w:val="002A742F"/>
    <w:rsid w:val="002A7435"/>
    <w:rsid w:val="002A7588"/>
    <w:rsid w:val="002A78DF"/>
    <w:rsid w:val="002A7CE9"/>
    <w:rsid w:val="002B0CDF"/>
    <w:rsid w:val="002B115F"/>
    <w:rsid w:val="002B20DA"/>
    <w:rsid w:val="002B3039"/>
    <w:rsid w:val="002B32B0"/>
    <w:rsid w:val="002B371C"/>
    <w:rsid w:val="002B4303"/>
    <w:rsid w:val="002B51AF"/>
    <w:rsid w:val="002B53EA"/>
    <w:rsid w:val="002B5717"/>
    <w:rsid w:val="002B58AF"/>
    <w:rsid w:val="002B5978"/>
    <w:rsid w:val="002B5C9C"/>
    <w:rsid w:val="002B603B"/>
    <w:rsid w:val="002B6595"/>
    <w:rsid w:val="002B6918"/>
    <w:rsid w:val="002B6BD3"/>
    <w:rsid w:val="002B6BF8"/>
    <w:rsid w:val="002B6EDC"/>
    <w:rsid w:val="002C04D9"/>
    <w:rsid w:val="002C0942"/>
    <w:rsid w:val="002C0BEF"/>
    <w:rsid w:val="002C0FF0"/>
    <w:rsid w:val="002C10DD"/>
    <w:rsid w:val="002C14E7"/>
    <w:rsid w:val="002C2991"/>
    <w:rsid w:val="002C3282"/>
    <w:rsid w:val="002C3591"/>
    <w:rsid w:val="002C4162"/>
    <w:rsid w:val="002C4E4B"/>
    <w:rsid w:val="002C521D"/>
    <w:rsid w:val="002C585F"/>
    <w:rsid w:val="002C5FA0"/>
    <w:rsid w:val="002C620C"/>
    <w:rsid w:val="002C6662"/>
    <w:rsid w:val="002C66D5"/>
    <w:rsid w:val="002C734A"/>
    <w:rsid w:val="002C7E32"/>
    <w:rsid w:val="002C7F39"/>
    <w:rsid w:val="002D0167"/>
    <w:rsid w:val="002D01D0"/>
    <w:rsid w:val="002D044D"/>
    <w:rsid w:val="002D0EB9"/>
    <w:rsid w:val="002D18E3"/>
    <w:rsid w:val="002D209D"/>
    <w:rsid w:val="002D2601"/>
    <w:rsid w:val="002D2DEE"/>
    <w:rsid w:val="002D2E6A"/>
    <w:rsid w:val="002D4EA2"/>
    <w:rsid w:val="002D66EF"/>
    <w:rsid w:val="002D6707"/>
    <w:rsid w:val="002D6810"/>
    <w:rsid w:val="002D6A51"/>
    <w:rsid w:val="002D6AE2"/>
    <w:rsid w:val="002D6E0F"/>
    <w:rsid w:val="002D73CF"/>
    <w:rsid w:val="002E009C"/>
    <w:rsid w:val="002E1E73"/>
    <w:rsid w:val="002E2A08"/>
    <w:rsid w:val="002E2A55"/>
    <w:rsid w:val="002E2C2E"/>
    <w:rsid w:val="002E2CE0"/>
    <w:rsid w:val="002E3AD8"/>
    <w:rsid w:val="002E6081"/>
    <w:rsid w:val="002E62A0"/>
    <w:rsid w:val="002E65C1"/>
    <w:rsid w:val="002E6EC2"/>
    <w:rsid w:val="002E7B64"/>
    <w:rsid w:val="002F0A8B"/>
    <w:rsid w:val="002F0F5F"/>
    <w:rsid w:val="002F19D4"/>
    <w:rsid w:val="002F23D8"/>
    <w:rsid w:val="002F252A"/>
    <w:rsid w:val="002F29AE"/>
    <w:rsid w:val="002F2B38"/>
    <w:rsid w:val="002F36EC"/>
    <w:rsid w:val="002F37E7"/>
    <w:rsid w:val="002F3BB1"/>
    <w:rsid w:val="002F3BCC"/>
    <w:rsid w:val="002F452B"/>
    <w:rsid w:val="002F4B45"/>
    <w:rsid w:val="002F4E01"/>
    <w:rsid w:val="002F4F60"/>
    <w:rsid w:val="002F5181"/>
    <w:rsid w:val="002F54BF"/>
    <w:rsid w:val="002F5B3F"/>
    <w:rsid w:val="002F63B3"/>
    <w:rsid w:val="002F66AA"/>
    <w:rsid w:val="002F7497"/>
    <w:rsid w:val="002F78B6"/>
    <w:rsid w:val="003000DA"/>
    <w:rsid w:val="00300D07"/>
    <w:rsid w:val="00301050"/>
    <w:rsid w:val="00301218"/>
    <w:rsid w:val="00301265"/>
    <w:rsid w:val="003014BE"/>
    <w:rsid w:val="0030157D"/>
    <w:rsid w:val="00302990"/>
    <w:rsid w:val="00303452"/>
    <w:rsid w:val="003039FA"/>
    <w:rsid w:val="00303C32"/>
    <w:rsid w:val="00303D06"/>
    <w:rsid w:val="003043AF"/>
    <w:rsid w:val="003049ED"/>
    <w:rsid w:val="00305273"/>
    <w:rsid w:val="003053B3"/>
    <w:rsid w:val="00305BD2"/>
    <w:rsid w:val="00306028"/>
    <w:rsid w:val="00306B2E"/>
    <w:rsid w:val="00306EB8"/>
    <w:rsid w:val="003074BE"/>
    <w:rsid w:val="00307B29"/>
    <w:rsid w:val="0031015B"/>
    <w:rsid w:val="00310226"/>
    <w:rsid w:val="003105CF"/>
    <w:rsid w:val="003108D6"/>
    <w:rsid w:val="00310B01"/>
    <w:rsid w:val="00310B1E"/>
    <w:rsid w:val="00311086"/>
    <w:rsid w:val="003130B8"/>
    <w:rsid w:val="00313D0E"/>
    <w:rsid w:val="00313F39"/>
    <w:rsid w:val="00314013"/>
    <w:rsid w:val="00314AEB"/>
    <w:rsid w:val="003152AF"/>
    <w:rsid w:val="00315B30"/>
    <w:rsid w:val="00315D46"/>
    <w:rsid w:val="00315D80"/>
    <w:rsid w:val="0031668E"/>
    <w:rsid w:val="003167F2"/>
    <w:rsid w:val="00316B98"/>
    <w:rsid w:val="00316D38"/>
    <w:rsid w:val="00320073"/>
    <w:rsid w:val="003200BD"/>
    <w:rsid w:val="003209F5"/>
    <w:rsid w:val="00320CFF"/>
    <w:rsid w:val="00322DE1"/>
    <w:rsid w:val="0032343D"/>
    <w:rsid w:val="0032343E"/>
    <w:rsid w:val="003234B7"/>
    <w:rsid w:val="00323576"/>
    <w:rsid w:val="003241A8"/>
    <w:rsid w:val="003250D0"/>
    <w:rsid w:val="00325121"/>
    <w:rsid w:val="00326FC1"/>
    <w:rsid w:val="003275F1"/>
    <w:rsid w:val="00327A8A"/>
    <w:rsid w:val="00327D52"/>
    <w:rsid w:val="00330021"/>
    <w:rsid w:val="00330173"/>
    <w:rsid w:val="00330A20"/>
    <w:rsid w:val="0033218C"/>
    <w:rsid w:val="00332B2D"/>
    <w:rsid w:val="0033405E"/>
    <w:rsid w:val="00334161"/>
    <w:rsid w:val="0033436E"/>
    <w:rsid w:val="003344BC"/>
    <w:rsid w:val="00334778"/>
    <w:rsid w:val="00335D89"/>
    <w:rsid w:val="00336138"/>
    <w:rsid w:val="00336185"/>
    <w:rsid w:val="00336B0D"/>
    <w:rsid w:val="00336F4B"/>
    <w:rsid w:val="00337755"/>
    <w:rsid w:val="00337C7C"/>
    <w:rsid w:val="00337E1B"/>
    <w:rsid w:val="003405B3"/>
    <w:rsid w:val="00341179"/>
    <w:rsid w:val="00341250"/>
    <w:rsid w:val="00341E3E"/>
    <w:rsid w:val="003420F5"/>
    <w:rsid w:val="0034291D"/>
    <w:rsid w:val="00342DFA"/>
    <w:rsid w:val="00343A65"/>
    <w:rsid w:val="00343C72"/>
    <w:rsid w:val="00343D64"/>
    <w:rsid w:val="00344F34"/>
    <w:rsid w:val="0034539F"/>
    <w:rsid w:val="0034555A"/>
    <w:rsid w:val="00346791"/>
    <w:rsid w:val="00346AB9"/>
    <w:rsid w:val="00347FB6"/>
    <w:rsid w:val="00350122"/>
    <w:rsid w:val="003507D7"/>
    <w:rsid w:val="00350AAE"/>
    <w:rsid w:val="00350FC3"/>
    <w:rsid w:val="00351296"/>
    <w:rsid w:val="00351544"/>
    <w:rsid w:val="003531D2"/>
    <w:rsid w:val="003535E7"/>
    <w:rsid w:val="00354148"/>
    <w:rsid w:val="0035462A"/>
    <w:rsid w:val="00354F71"/>
    <w:rsid w:val="0035600A"/>
    <w:rsid w:val="00356A2C"/>
    <w:rsid w:val="00356E1A"/>
    <w:rsid w:val="00357720"/>
    <w:rsid w:val="00357C8E"/>
    <w:rsid w:val="00360987"/>
    <w:rsid w:val="0036155A"/>
    <w:rsid w:val="0036297A"/>
    <w:rsid w:val="00362C0C"/>
    <w:rsid w:val="0036308B"/>
    <w:rsid w:val="00363EFE"/>
    <w:rsid w:val="003643BD"/>
    <w:rsid w:val="0036451E"/>
    <w:rsid w:val="003654C6"/>
    <w:rsid w:val="00365CD8"/>
    <w:rsid w:val="0036624E"/>
    <w:rsid w:val="00366931"/>
    <w:rsid w:val="003674CC"/>
    <w:rsid w:val="003677D1"/>
    <w:rsid w:val="00370569"/>
    <w:rsid w:val="0037059F"/>
    <w:rsid w:val="00370EF2"/>
    <w:rsid w:val="0037120E"/>
    <w:rsid w:val="003717B9"/>
    <w:rsid w:val="00371B7D"/>
    <w:rsid w:val="003724DE"/>
    <w:rsid w:val="00372C63"/>
    <w:rsid w:val="003736B3"/>
    <w:rsid w:val="00374DF6"/>
    <w:rsid w:val="00375017"/>
    <w:rsid w:val="003758E7"/>
    <w:rsid w:val="00375CAB"/>
    <w:rsid w:val="00375F72"/>
    <w:rsid w:val="00377320"/>
    <w:rsid w:val="00377E67"/>
    <w:rsid w:val="00380B4F"/>
    <w:rsid w:val="00380F44"/>
    <w:rsid w:val="0038103B"/>
    <w:rsid w:val="00381642"/>
    <w:rsid w:val="00381E48"/>
    <w:rsid w:val="00382638"/>
    <w:rsid w:val="00383399"/>
    <w:rsid w:val="003835AF"/>
    <w:rsid w:val="003835DD"/>
    <w:rsid w:val="0038408D"/>
    <w:rsid w:val="00384371"/>
    <w:rsid w:val="003849A4"/>
    <w:rsid w:val="00384EB3"/>
    <w:rsid w:val="00385143"/>
    <w:rsid w:val="003851FD"/>
    <w:rsid w:val="0038659A"/>
    <w:rsid w:val="00386AB0"/>
    <w:rsid w:val="00390417"/>
    <w:rsid w:val="00390DB7"/>
    <w:rsid w:val="00391E81"/>
    <w:rsid w:val="00392116"/>
    <w:rsid w:val="0039215B"/>
    <w:rsid w:val="003926D6"/>
    <w:rsid w:val="0039315C"/>
    <w:rsid w:val="00393292"/>
    <w:rsid w:val="00393744"/>
    <w:rsid w:val="00394035"/>
    <w:rsid w:val="003942DF"/>
    <w:rsid w:val="0039443D"/>
    <w:rsid w:val="00396DE4"/>
    <w:rsid w:val="003970C2"/>
    <w:rsid w:val="00397654"/>
    <w:rsid w:val="00397974"/>
    <w:rsid w:val="00397B46"/>
    <w:rsid w:val="00397FBC"/>
    <w:rsid w:val="00397FF3"/>
    <w:rsid w:val="003A0713"/>
    <w:rsid w:val="003A0717"/>
    <w:rsid w:val="003A1079"/>
    <w:rsid w:val="003A1921"/>
    <w:rsid w:val="003A1DAC"/>
    <w:rsid w:val="003A1FE8"/>
    <w:rsid w:val="003A2015"/>
    <w:rsid w:val="003A2132"/>
    <w:rsid w:val="003A3E2A"/>
    <w:rsid w:val="003A4564"/>
    <w:rsid w:val="003A459C"/>
    <w:rsid w:val="003A475C"/>
    <w:rsid w:val="003A4EC9"/>
    <w:rsid w:val="003A513C"/>
    <w:rsid w:val="003A5CA5"/>
    <w:rsid w:val="003A6BBE"/>
    <w:rsid w:val="003A6EE7"/>
    <w:rsid w:val="003A7965"/>
    <w:rsid w:val="003B03A8"/>
    <w:rsid w:val="003B0D95"/>
    <w:rsid w:val="003B0FE9"/>
    <w:rsid w:val="003B1635"/>
    <w:rsid w:val="003B1AC3"/>
    <w:rsid w:val="003B32A3"/>
    <w:rsid w:val="003B391C"/>
    <w:rsid w:val="003B3B6A"/>
    <w:rsid w:val="003B3EDD"/>
    <w:rsid w:val="003B46E9"/>
    <w:rsid w:val="003B50E9"/>
    <w:rsid w:val="003B5100"/>
    <w:rsid w:val="003B56BB"/>
    <w:rsid w:val="003B6C68"/>
    <w:rsid w:val="003B70E6"/>
    <w:rsid w:val="003B75C0"/>
    <w:rsid w:val="003C015C"/>
    <w:rsid w:val="003C02FA"/>
    <w:rsid w:val="003C0C7F"/>
    <w:rsid w:val="003C10D1"/>
    <w:rsid w:val="003C142E"/>
    <w:rsid w:val="003C1529"/>
    <w:rsid w:val="003C18DF"/>
    <w:rsid w:val="003C2CE6"/>
    <w:rsid w:val="003C2F85"/>
    <w:rsid w:val="003C3BE0"/>
    <w:rsid w:val="003C3FD0"/>
    <w:rsid w:val="003C4557"/>
    <w:rsid w:val="003C47FB"/>
    <w:rsid w:val="003C49C7"/>
    <w:rsid w:val="003C5188"/>
    <w:rsid w:val="003C52A1"/>
    <w:rsid w:val="003C540D"/>
    <w:rsid w:val="003C5821"/>
    <w:rsid w:val="003C617A"/>
    <w:rsid w:val="003C7809"/>
    <w:rsid w:val="003C787B"/>
    <w:rsid w:val="003D063F"/>
    <w:rsid w:val="003D07B6"/>
    <w:rsid w:val="003D1A74"/>
    <w:rsid w:val="003D30EC"/>
    <w:rsid w:val="003D336E"/>
    <w:rsid w:val="003D35B0"/>
    <w:rsid w:val="003D35F4"/>
    <w:rsid w:val="003D4208"/>
    <w:rsid w:val="003D42E8"/>
    <w:rsid w:val="003D4BD6"/>
    <w:rsid w:val="003D4ECC"/>
    <w:rsid w:val="003D510D"/>
    <w:rsid w:val="003D5437"/>
    <w:rsid w:val="003D5734"/>
    <w:rsid w:val="003D5BBA"/>
    <w:rsid w:val="003D6FDB"/>
    <w:rsid w:val="003E0E35"/>
    <w:rsid w:val="003E1E36"/>
    <w:rsid w:val="003E26F9"/>
    <w:rsid w:val="003E2C05"/>
    <w:rsid w:val="003E3758"/>
    <w:rsid w:val="003E39BE"/>
    <w:rsid w:val="003E46C7"/>
    <w:rsid w:val="003E53F8"/>
    <w:rsid w:val="003E58E0"/>
    <w:rsid w:val="003E6041"/>
    <w:rsid w:val="003E65E9"/>
    <w:rsid w:val="003E6735"/>
    <w:rsid w:val="003E6ACA"/>
    <w:rsid w:val="003E6B3C"/>
    <w:rsid w:val="003E7E3E"/>
    <w:rsid w:val="003F0B84"/>
    <w:rsid w:val="003F0CB2"/>
    <w:rsid w:val="003F0D2A"/>
    <w:rsid w:val="003F10F4"/>
    <w:rsid w:val="003F123A"/>
    <w:rsid w:val="003F13A2"/>
    <w:rsid w:val="003F1AD9"/>
    <w:rsid w:val="003F25B4"/>
    <w:rsid w:val="003F3040"/>
    <w:rsid w:val="003F4E3A"/>
    <w:rsid w:val="003F59B9"/>
    <w:rsid w:val="003F5E21"/>
    <w:rsid w:val="003F73BE"/>
    <w:rsid w:val="00401C4C"/>
    <w:rsid w:val="00401F20"/>
    <w:rsid w:val="00403D42"/>
    <w:rsid w:val="004042BB"/>
    <w:rsid w:val="00404BCA"/>
    <w:rsid w:val="0040525D"/>
    <w:rsid w:val="0040695B"/>
    <w:rsid w:val="00407003"/>
    <w:rsid w:val="00407569"/>
    <w:rsid w:val="00407953"/>
    <w:rsid w:val="0041108D"/>
    <w:rsid w:val="004119F1"/>
    <w:rsid w:val="00411F99"/>
    <w:rsid w:val="004120A8"/>
    <w:rsid w:val="00412ACF"/>
    <w:rsid w:val="00412CC9"/>
    <w:rsid w:val="00412D27"/>
    <w:rsid w:val="00413882"/>
    <w:rsid w:val="00413DA3"/>
    <w:rsid w:val="00414652"/>
    <w:rsid w:val="00414728"/>
    <w:rsid w:val="00414CA9"/>
    <w:rsid w:val="00414D9E"/>
    <w:rsid w:val="0041556E"/>
    <w:rsid w:val="004162AB"/>
    <w:rsid w:val="004163E6"/>
    <w:rsid w:val="00416C95"/>
    <w:rsid w:val="004208AB"/>
    <w:rsid w:val="00421983"/>
    <w:rsid w:val="004219E7"/>
    <w:rsid w:val="004230D6"/>
    <w:rsid w:val="00423779"/>
    <w:rsid w:val="00423FE5"/>
    <w:rsid w:val="00424271"/>
    <w:rsid w:val="00424D40"/>
    <w:rsid w:val="00426156"/>
    <w:rsid w:val="0042624D"/>
    <w:rsid w:val="004264F3"/>
    <w:rsid w:val="0042688E"/>
    <w:rsid w:val="00426C44"/>
    <w:rsid w:val="00426D6E"/>
    <w:rsid w:val="00427394"/>
    <w:rsid w:val="0042754F"/>
    <w:rsid w:val="00427C08"/>
    <w:rsid w:val="00431C80"/>
    <w:rsid w:val="004326D5"/>
    <w:rsid w:val="0043273F"/>
    <w:rsid w:val="004328BD"/>
    <w:rsid w:val="00433519"/>
    <w:rsid w:val="00433C2F"/>
    <w:rsid w:val="00433F2A"/>
    <w:rsid w:val="004349D7"/>
    <w:rsid w:val="00435053"/>
    <w:rsid w:val="004356EB"/>
    <w:rsid w:val="00435BF6"/>
    <w:rsid w:val="004367A7"/>
    <w:rsid w:val="00437A72"/>
    <w:rsid w:val="00437EF3"/>
    <w:rsid w:val="0044015C"/>
    <w:rsid w:val="0044067F"/>
    <w:rsid w:val="00440F58"/>
    <w:rsid w:val="004418E2"/>
    <w:rsid w:val="004425FA"/>
    <w:rsid w:val="004437FD"/>
    <w:rsid w:val="00443874"/>
    <w:rsid w:val="00443A06"/>
    <w:rsid w:val="0044432C"/>
    <w:rsid w:val="0044458F"/>
    <w:rsid w:val="00444DF0"/>
    <w:rsid w:val="004458F0"/>
    <w:rsid w:val="00446456"/>
    <w:rsid w:val="00446628"/>
    <w:rsid w:val="004466D9"/>
    <w:rsid w:val="00446821"/>
    <w:rsid w:val="0044766A"/>
    <w:rsid w:val="004504D7"/>
    <w:rsid w:val="00450AF2"/>
    <w:rsid w:val="00450E3F"/>
    <w:rsid w:val="0045103B"/>
    <w:rsid w:val="00451065"/>
    <w:rsid w:val="00452C93"/>
    <w:rsid w:val="00452F44"/>
    <w:rsid w:val="004531BF"/>
    <w:rsid w:val="00453EA7"/>
    <w:rsid w:val="00453F26"/>
    <w:rsid w:val="004540D0"/>
    <w:rsid w:val="00454A2E"/>
    <w:rsid w:val="00454F21"/>
    <w:rsid w:val="00454F2F"/>
    <w:rsid w:val="0045545F"/>
    <w:rsid w:val="00455D25"/>
    <w:rsid w:val="0045619C"/>
    <w:rsid w:val="004561D5"/>
    <w:rsid w:val="0045750B"/>
    <w:rsid w:val="00457C15"/>
    <w:rsid w:val="00457E31"/>
    <w:rsid w:val="00460F06"/>
    <w:rsid w:val="00460FB7"/>
    <w:rsid w:val="004627D9"/>
    <w:rsid w:val="0046286B"/>
    <w:rsid w:val="004629B7"/>
    <w:rsid w:val="00462E72"/>
    <w:rsid w:val="004630CD"/>
    <w:rsid w:val="00464AC1"/>
    <w:rsid w:val="0046586B"/>
    <w:rsid w:val="00466C64"/>
    <w:rsid w:val="00466F25"/>
    <w:rsid w:val="00466FF9"/>
    <w:rsid w:val="0046740D"/>
    <w:rsid w:val="00467AAC"/>
    <w:rsid w:val="00467B0F"/>
    <w:rsid w:val="00470DA5"/>
    <w:rsid w:val="004715F7"/>
    <w:rsid w:val="004718F9"/>
    <w:rsid w:val="00471AE6"/>
    <w:rsid w:val="00473865"/>
    <w:rsid w:val="00473933"/>
    <w:rsid w:val="00475CDC"/>
    <w:rsid w:val="00476CB4"/>
    <w:rsid w:val="00477539"/>
    <w:rsid w:val="00477821"/>
    <w:rsid w:val="00480964"/>
    <w:rsid w:val="00480ADE"/>
    <w:rsid w:val="0048180C"/>
    <w:rsid w:val="004833C8"/>
    <w:rsid w:val="0048403D"/>
    <w:rsid w:val="004843DC"/>
    <w:rsid w:val="0048442A"/>
    <w:rsid w:val="00484877"/>
    <w:rsid w:val="00484B33"/>
    <w:rsid w:val="004869CE"/>
    <w:rsid w:val="00486C72"/>
    <w:rsid w:val="004873CA"/>
    <w:rsid w:val="004911D8"/>
    <w:rsid w:val="00491994"/>
    <w:rsid w:val="004929BB"/>
    <w:rsid w:val="00493476"/>
    <w:rsid w:val="00493AF5"/>
    <w:rsid w:val="0049447E"/>
    <w:rsid w:val="00494C28"/>
    <w:rsid w:val="00495063"/>
    <w:rsid w:val="004951E4"/>
    <w:rsid w:val="004956BC"/>
    <w:rsid w:val="00495A62"/>
    <w:rsid w:val="0049603D"/>
    <w:rsid w:val="00496E2C"/>
    <w:rsid w:val="0049741C"/>
    <w:rsid w:val="004A154D"/>
    <w:rsid w:val="004A15F8"/>
    <w:rsid w:val="004A214A"/>
    <w:rsid w:val="004A2408"/>
    <w:rsid w:val="004A25E5"/>
    <w:rsid w:val="004A2A4B"/>
    <w:rsid w:val="004A304B"/>
    <w:rsid w:val="004A320D"/>
    <w:rsid w:val="004A447A"/>
    <w:rsid w:val="004A47AE"/>
    <w:rsid w:val="004A4D94"/>
    <w:rsid w:val="004A5C23"/>
    <w:rsid w:val="004A5DF4"/>
    <w:rsid w:val="004A62CB"/>
    <w:rsid w:val="004A6310"/>
    <w:rsid w:val="004A6C2C"/>
    <w:rsid w:val="004A765A"/>
    <w:rsid w:val="004A7FD6"/>
    <w:rsid w:val="004B021D"/>
    <w:rsid w:val="004B06D3"/>
    <w:rsid w:val="004B1583"/>
    <w:rsid w:val="004B1620"/>
    <w:rsid w:val="004B18BB"/>
    <w:rsid w:val="004B1DCB"/>
    <w:rsid w:val="004B1E36"/>
    <w:rsid w:val="004B263E"/>
    <w:rsid w:val="004B30B1"/>
    <w:rsid w:val="004B3610"/>
    <w:rsid w:val="004B3F4C"/>
    <w:rsid w:val="004B40EC"/>
    <w:rsid w:val="004B573B"/>
    <w:rsid w:val="004B5B1D"/>
    <w:rsid w:val="004C0062"/>
    <w:rsid w:val="004C0194"/>
    <w:rsid w:val="004C02F0"/>
    <w:rsid w:val="004C0DE3"/>
    <w:rsid w:val="004C101D"/>
    <w:rsid w:val="004C164F"/>
    <w:rsid w:val="004C22C5"/>
    <w:rsid w:val="004C2557"/>
    <w:rsid w:val="004C2576"/>
    <w:rsid w:val="004C2586"/>
    <w:rsid w:val="004C25C9"/>
    <w:rsid w:val="004C29E3"/>
    <w:rsid w:val="004C2D71"/>
    <w:rsid w:val="004C2E36"/>
    <w:rsid w:val="004C2EB8"/>
    <w:rsid w:val="004C34F7"/>
    <w:rsid w:val="004C35A0"/>
    <w:rsid w:val="004C3998"/>
    <w:rsid w:val="004C3B7B"/>
    <w:rsid w:val="004C428F"/>
    <w:rsid w:val="004C42A9"/>
    <w:rsid w:val="004C5AB1"/>
    <w:rsid w:val="004C5C15"/>
    <w:rsid w:val="004C5D8D"/>
    <w:rsid w:val="004C67F4"/>
    <w:rsid w:val="004C69BA"/>
    <w:rsid w:val="004C6F48"/>
    <w:rsid w:val="004C7DB2"/>
    <w:rsid w:val="004D0009"/>
    <w:rsid w:val="004D0F20"/>
    <w:rsid w:val="004D1983"/>
    <w:rsid w:val="004D265E"/>
    <w:rsid w:val="004D3013"/>
    <w:rsid w:val="004D42A9"/>
    <w:rsid w:val="004D4F16"/>
    <w:rsid w:val="004D5357"/>
    <w:rsid w:val="004D58FD"/>
    <w:rsid w:val="004D5DD6"/>
    <w:rsid w:val="004D7455"/>
    <w:rsid w:val="004D7AFC"/>
    <w:rsid w:val="004E02AF"/>
    <w:rsid w:val="004E0507"/>
    <w:rsid w:val="004E19B4"/>
    <w:rsid w:val="004E1B2B"/>
    <w:rsid w:val="004E28AE"/>
    <w:rsid w:val="004E2F62"/>
    <w:rsid w:val="004E4486"/>
    <w:rsid w:val="004E46DE"/>
    <w:rsid w:val="004E4D23"/>
    <w:rsid w:val="004E52EE"/>
    <w:rsid w:val="004E625A"/>
    <w:rsid w:val="004E6551"/>
    <w:rsid w:val="004E690A"/>
    <w:rsid w:val="004E6D81"/>
    <w:rsid w:val="004E6E36"/>
    <w:rsid w:val="004E71EA"/>
    <w:rsid w:val="004F0764"/>
    <w:rsid w:val="004F0F86"/>
    <w:rsid w:val="004F15A4"/>
    <w:rsid w:val="004F17D5"/>
    <w:rsid w:val="004F214E"/>
    <w:rsid w:val="004F28B0"/>
    <w:rsid w:val="004F5A4D"/>
    <w:rsid w:val="004F5BE0"/>
    <w:rsid w:val="00500E32"/>
    <w:rsid w:val="00501812"/>
    <w:rsid w:val="00502032"/>
    <w:rsid w:val="0050234C"/>
    <w:rsid w:val="00502680"/>
    <w:rsid w:val="0050287A"/>
    <w:rsid w:val="0050337E"/>
    <w:rsid w:val="00504272"/>
    <w:rsid w:val="00504AE3"/>
    <w:rsid w:val="00504F0B"/>
    <w:rsid w:val="00505D4C"/>
    <w:rsid w:val="00506A6A"/>
    <w:rsid w:val="0050731E"/>
    <w:rsid w:val="00507BF5"/>
    <w:rsid w:val="00510332"/>
    <w:rsid w:val="0051044E"/>
    <w:rsid w:val="005116AB"/>
    <w:rsid w:val="00511FFF"/>
    <w:rsid w:val="005124AA"/>
    <w:rsid w:val="005129F7"/>
    <w:rsid w:val="00512A86"/>
    <w:rsid w:val="00513982"/>
    <w:rsid w:val="00513DD6"/>
    <w:rsid w:val="00513DD8"/>
    <w:rsid w:val="00514557"/>
    <w:rsid w:val="00514BFC"/>
    <w:rsid w:val="00515151"/>
    <w:rsid w:val="0051534E"/>
    <w:rsid w:val="00515580"/>
    <w:rsid w:val="00515860"/>
    <w:rsid w:val="00515E73"/>
    <w:rsid w:val="00516481"/>
    <w:rsid w:val="005172EB"/>
    <w:rsid w:val="0051765D"/>
    <w:rsid w:val="005176D8"/>
    <w:rsid w:val="00517748"/>
    <w:rsid w:val="00517F13"/>
    <w:rsid w:val="00520293"/>
    <w:rsid w:val="00521C64"/>
    <w:rsid w:val="00522D7D"/>
    <w:rsid w:val="00523874"/>
    <w:rsid w:val="00523A24"/>
    <w:rsid w:val="00523E94"/>
    <w:rsid w:val="00524A0E"/>
    <w:rsid w:val="00524A2B"/>
    <w:rsid w:val="00524FE2"/>
    <w:rsid w:val="005271F5"/>
    <w:rsid w:val="005279A8"/>
    <w:rsid w:val="00527B66"/>
    <w:rsid w:val="00530572"/>
    <w:rsid w:val="005306F4"/>
    <w:rsid w:val="00530786"/>
    <w:rsid w:val="00530925"/>
    <w:rsid w:val="0053097D"/>
    <w:rsid w:val="00531A64"/>
    <w:rsid w:val="005324E9"/>
    <w:rsid w:val="0053302C"/>
    <w:rsid w:val="00533264"/>
    <w:rsid w:val="00533346"/>
    <w:rsid w:val="0053378C"/>
    <w:rsid w:val="00534CA1"/>
    <w:rsid w:val="005351CD"/>
    <w:rsid w:val="00535922"/>
    <w:rsid w:val="00535DC9"/>
    <w:rsid w:val="005363DC"/>
    <w:rsid w:val="00536518"/>
    <w:rsid w:val="00536CDE"/>
    <w:rsid w:val="00536FB9"/>
    <w:rsid w:val="00537071"/>
    <w:rsid w:val="0054049D"/>
    <w:rsid w:val="005411F9"/>
    <w:rsid w:val="005412FE"/>
    <w:rsid w:val="005421D6"/>
    <w:rsid w:val="00542681"/>
    <w:rsid w:val="0054366D"/>
    <w:rsid w:val="00543C5C"/>
    <w:rsid w:val="00543D61"/>
    <w:rsid w:val="00544033"/>
    <w:rsid w:val="00544E25"/>
    <w:rsid w:val="00544F96"/>
    <w:rsid w:val="00545268"/>
    <w:rsid w:val="005453C3"/>
    <w:rsid w:val="005458E6"/>
    <w:rsid w:val="005501A9"/>
    <w:rsid w:val="00550EC2"/>
    <w:rsid w:val="00550F47"/>
    <w:rsid w:val="00550F8A"/>
    <w:rsid w:val="0055267B"/>
    <w:rsid w:val="00552737"/>
    <w:rsid w:val="0055298D"/>
    <w:rsid w:val="005535F0"/>
    <w:rsid w:val="00553D9F"/>
    <w:rsid w:val="00554245"/>
    <w:rsid w:val="005542C2"/>
    <w:rsid w:val="00554FBE"/>
    <w:rsid w:val="00555F76"/>
    <w:rsid w:val="00557311"/>
    <w:rsid w:val="00557C73"/>
    <w:rsid w:val="005600EF"/>
    <w:rsid w:val="00562F67"/>
    <w:rsid w:val="005637C8"/>
    <w:rsid w:val="00563B7B"/>
    <w:rsid w:val="00564044"/>
    <w:rsid w:val="005651F1"/>
    <w:rsid w:val="00565CB0"/>
    <w:rsid w:val="00565CEA"/>
    <w:rsid w:val="00565DBC"/>
    <w:rsid w:val="005665F3"/>
    <w:rsid w:val="00567730"/>
    <w:rsid w:val="00567A18"/>
    <w:rsid w:val="00567EFE"/>
    <w:rsid w:val="005700C7"/>
    <w:rsid w:val="00571FBE"/>
    <w:rsid w:val="0057205E"/>
    <w:rsid w:val="00572DEC"/>
    <w:rsid w:val="005731A3"/>
    <w:rsid w:val="00573282"/>
    <w:rsid w:val="00573C03"/>
    <w:rsid w:val="00573EC9"/>
    <w:rsid w:val="0057496E"/>
    <w:rsid w:val="005749D9"/>
    <w:rsid w:val="00575B4B"/>
    <w:rsid w:val="00575CD9"/>
    <w:rsid w:val="00575F49"/>
    <w:rsid w:val="005760C2"/>
    <w:rsid w:val="00576DF6"/>
    <w:rsid w:val="00577131"/>
    <w:rsid w:val="0057790C"/>
    <w:rsid w:val="00577ACC"/>
    <w:rsid w:val="00577C2C"/>
    <w:rsid w:val="00577DD0"/>
    <w:rsid w:val="00577E9C"/>
    <w:rsid w:val="0058064C"/>
    <w:rsid w:val="00580FD8"/>
    <w:rsid w:val="0058116B"/>
    <w:rsid w:val="00581ABB"/>
    <w:rsid w:val="00582359"/>
    <w:rsid w:val="005827D2"/>
    <w:rsid w:val="00582847"/>
    <w:rsid w:val="0058348C"/>
    <w:rsid w:val="005839DA"/>
    <w:rsid w:val="00583ECC"/>
    <w:rsid w:val="00583FC9"/>
    <w:rsid w:val="00584902"/>
    <w:rsid w:val="005853E1"/>
    <w:rsid w:val="0058585B"/>
    <w:rsid w:val="00585F42"/>
    <w:rsid w:val="00586336"/>
    <w:rsid w:val="005864CC"/>
    <w:rsid w:val="00586D49"/>
    <w:rsid w:val="0058755A"/>
    <w:rsid w:val="00587782"/>
    <w:rsid w:val="00587FB0"/>
    <w:rsid w:val="00590856"/>
    <w:rsid w:val="00591933"/>
    <w:rsid w:val="00592A0A"/>
    <w:rsid w:val="0059325A"/>
    <w:rsid w:val="00594359"/>
    <w:rsid w:val="00594525"/>
    <w:rsid w:val="005948A7"/>
    <w:rsid w:val="005949D4"/>
    <w:rsid w:val="00594C65"/>
    <w:rsid w:val="005958CD"/>
    <w:rsid w:val="00595B42"/>
    <w:rsid w:val="00595B91"/>
    <w:rsid w:val="00595E11"/>
    <w:rsid w:val="00596165"/>
    <w:rsid w:val="00596327"/>
    <w:rsid w:val="00596DE7"/>
    <w:rsid w:val="0059723E"/>
    <w:rsid w:val="00597250"/>
    <w:rsid w:val="00597444"/>
    <w:rsid w:val="00597522"/>
    <w:rsid w:val="00597603"/>
    <w:rsid w:val="005A048B"/>
    <w:rsid w:val="005A0C56"/>
    <w:rsid w:val="005A14DF"/>
    <w:rsid w:val="005A1888"/>
    <w:rsid w:val="005A1CCB"/>
    <w:rsid w:val="005A1EBE"/>
    <w:rsid w:val="005A27BD"/>
    <w:rsid w:val="005A4A47"/>
    <w:rsid w:val="005A4BE6"/>
    <w:rsid w:val="005A4D08"/>
    <w:rsid w:val="005A54ED"/>
    <w:rsid w:val="005A5741"/>
    <w:rsid w:val="005A6C90"/>
    <w:rsid w:val="005A6CAB"/>
    <w:rsid w:val="005A7DA2"/>
    <w:rsid w:val="005A7F1D"/>
    <w:rsid w:val="005B050E"/>
    <w:rsid w:val="005B0F1C"/>
    <w:rsid w:val="005B1089"/>
    <w:rsid w:val="005B30AF"/>
    <w:rsid w:val="005B4114"/>
    <w:rsid w:val="005B4A0B"/>
    <w:rsid w:val="005B5390"/>
    <w:rsid w:val="005B590B"/>
    <w:rsid w:val="005B661C"/>
    <w:rsid w:val="005B684F"/>
    <w:rsid w:val="005B6926"/>
    <w:rsid w:val="005B6F45"/>
    <w:rsid w:val="005B71A8"/>
    <w:rsid w:val="005B71D5"/>
    <w:rsid w:val="005B7D8B"/>
    <w:rsid w:val="005C0222"/>
    <w:rsid w:val="005C0AA3"/>
    <w:rsid w:val="005C11DB"/>
    <w:rsid w:val="005C1255"/>
    <w:rsid w:val="005C175E"/>
    <w:rsid w:val="005C32CC"/>
    <w:rsid w:val="005C34DD"/>
    <w:rsid w:val="005C3EE8"/>
    <w:rsid w:val="005C4C84"/>
    <w:rsid w:val="005C51A8"/>
    <w:rsid w:val="005C7CB6"/>
    <w:rsid w:val="005D0888"/>
    <w:rsid w:val="005D09BA"/>
    <w:rsid w:val="005D0AAE"/>
    <w:rsid w:val="005D1BC0"/>
    <w:rsid w:val="005D1D44"/>
    <w:rsid w:val="005D29AC"/>
    <w:rsid w:val="005D2D32"/>
    <w:rsid w:val="005D2FC2"/>
    <w:rsid w:val="005D35CF"/>
    <w:rsid w:val="005D3BAE"/>
    <w:rsid w:val="005D3D19"/>
    <w:rsid w:val="005D4845"/>
    <w:rsid w:val="005D4E17"/>
    <w:rsid w:val="005D5448"/>
    <w:rsid w:val="005D5780"/>
    <w:rsid w:val="005D6484"/>
    <w:rsid w:val="005D6790"/>
    <w:rsid w:val="005D6BC1"/>
    <w:rsid w:val="005D6F0F"/>
    <w:rsid w:val="005D72B9"/>
    <w:rsid w:val="005E035D"/>
    <w:rsid w:val="005E06C9"/>
    <w:rsid w:val="005E110A"/>
    <w:rsid w:val="005E18AC"/>
    <w:rsid w:val="005E18F9"/>
    <w:rsid w:val="005E1A4C"/>
    <w:rsid w:val="005E1AF8"/>
    <w:rsid w:val="005E1EB8"/>
    <w:rsid w:val="005E24BE"/>
    <w:rsid w:val="005E2A21"/>
    <w:rsid w:val="005E3F41"/>
    <w:rsid w:val="005E4656"/>
    <w:rsid w:val="005E484C"/>
    <w:rsid w:val="005E49F7"/>
    <w:rsid w:val="005E4B8C"/>
    <w:rsid w:val="005E4BF1"/>
    <w:rsid w:val="005E53EC"/>
    <w:rsid w:val="005E68E2"/>
    <w:rsid w:val="005E6D30"/>
    <w:rsid w:val="005E77A5"/>
    <w:rsid w:val="005F214C"/>
    <w:rsid w:val="005F2526"/>
    <w:rsid w:val="005F2D26"/>
    <w:rsid w:val="005F34CB"/>
    <w:rsid w:val="005F3655"/>
    <w:rsid w:val="005F38CC"/>
    <w:rsid w:val="005F3C72"/>
    <w:rsid w:val="005F3E59"/>
    <w:rsid w:val="005F4CC5"/>
    <w:rsid w:val="005F4D78"/>
    <w:rsid w:val="005F5C11"/>
    <w:rsid w:val="005F61A6"/>
    <w:rsid w:val="006006E7"/>
    <w:rsid w:val="00600CCF"/>
    <w:rsid w:val="006012ED"/>
    <w:rsid w:val="00602383"/>
    <w:rsid w:val="006043F5"/>
    <w:rsid w:val="00604519"/>
    <w:rsid w:val="0060491F"/>
    <w:rsid w:val="00605405"/>
    <w:rsid w:val="0060548D"/>
    <w:rsid w:val="00605EFB"/>
    <w:rsid w:val="0060629A"/>
    <w:rsid w:val="00606C68"/>
    <w:rsid w:val="006073AC"/>
    <w:rsid w:val="00607720"/>
    <w:rsid w:val="00607EB5"/>
    <w:rsid w:val="00607F76"/>
    <w:rsid w:val="00610F6C"/>
    <w:rsid w:val="0061153F"/>
    <w:rsid w:val="006116A7"/>
    <w:rsid w:val="0061176D"/>
    <w:rsid w:val="006124C7"/>
    <w:rsid w:val="00613141"/>
    <w:rsid w:val="006132A7"/>
    <w:rsid w:val="006133E6"/>
    <w:rsid w:val="00613622"/>
    <w:rsid w:val="00613A07"/>
    <w:rsid w:val="00613F32"/>
    <w:rsid w:val="0061431F"/>
    <w:rsid w:val="00614532"/>
    <w:rsid w:val="006151CA"/>
    <w:rsid w:val="006155C7"/>
    <w:rsid w:val="0061618C"/>
    <w:rsid w:val="00616CE1"/>
    <w:rsid w:val="00617AD1"/>
    <w:rsid w:val="00620837"/>
    <w:rsid w:val="006209DB"/>
    <w:rsid w:val="006219E0"/>
    <w:rsid w:val="00621DA4"/>
    <w:rsid w:val="00621F4D"/>
    <w:rsid w:val="006229E2"/>
    <w:rsid w:val="00623AB4"/>
    <w:rsid w:val="00624697"/>
    <w:rsid w:val="00624997"/>
    <w:rsid w:val="00624B6E"/>
    <w:rsid w:val="006269F3"/>
    <w:rsid w:val="00626DA1"/>
    <w:rsid w:val="00626DDC"/>
    <w:rsid w:val="0062732C"/>
    <w:rsid w:val="006309CD"/>
    <w:rsid w:val="00630C0B"/>
    <w:rsid w:val="00630C5F"/>
    <w:rsid w:val="00630CC8"/>
    <w:rsid w:val="00632B6B"/>
    <w:rsid w:val="00632E1E"/>
    <w:rsid w:val="00633081"/>
    <w:rsid w:val="006336BE"/>
    <w:rsid w:val="006336CC"/>
    <w:rsid w:val="0063456E"/>
    <w:rsid w:val="00634867"/>
    <w:rsid w:val="00634DDF"/>
    <w:rsid w:val="00635D4F"/>
    <w:rsid w:val="00635F12"/>
    <w:rsid w:val="0063665D"/>
    <w:rsid w:val="00637E12"/>
    <w:rsid w:val="00637FBD"/>
    <w:rsid w:val="00640073"/>
    <w:rsid w:val="00640B8E"/>
    <w:rsid w:val="006418D7"/>
    <w:rsid w:val="00641F36"/>
    <w:rsid w:val="0064252B"/>
    <w:rsid w:val="006426F4"/>
    <w:rsid w:val="00642743"/>
    <w:rsid w:val="0064481B"/>
    <w:rsid w:val="00644997"/>
    <w:rsid w:val="006451FD"/>
    <w:rsid w:val="006464CF"/>
    <w:rsid w:val="0064772A"/>
    <w:rsid w:val="0064798A"/>
    <w:rsid w:val="00647A63"/>
    <w:rsid w:val="00647E4A"/>
    <w:rsid w:val="006501DC"/>
    <w:rsid w:val="00650CAE"/>
    <w:rsid w:val="00651233"/>
    <w:rsid w:val="00651368"/>
    <w:rsid w:val="006515C8"/>
    <w:rsid w:val="00652F35"/>
    <w:rsid w:val="00654A04"/>
    <w:rsid w:val="006550C0"/>
    <w:rsid w:val="006552E5"/>
    <w:rsid w:val="006557C0"/>
    <w:rsid w:val="00656B42"/>
    <w:rsid w:val="00656F64"/>
    <w:rsid w:val="006578C5"/>
    <w:rsid w:val="00657B58"/>
    <w:rsid w:val="00657B9F"/>
    <w:rsid w:val="00660602"/>
    <w:rsid w:val="0066060F"/>
    <w:rsid w:val="00660A30"/>
    <w:rsid w:val="00661339"/>
    <w:rsid w:val="00661F45"/>
    <w:rsid w:val="0066247F"/>
    <w:rsid w:val="006634A3"/>
    <w:rsid w:val="00663F2D"/>
    <w:rsid w:val="0066408C"/>
    <w:rsid w:val="00664557"/>
    <w:rsid w:val="00664671"/>
    <w:rsid w:val="00664E64"/>
    <w:rsid w:val="00664FCC"/>
    <w:rsid w:val="0066538C"/>
    <w:rsid w:val="0066649F"/>
    <w:rsid w:val="00666CAF"/>
    <w:rsid w:val="00667B59"/>
    <w:rsid w:val="006701C8"/>
    <w:rsid w:val="006728B2"/>
    <w:rsid w:val="00672B7D"/>
    <w:rsid w:val="00673101"/>
    <w:rsid w:val="0067397C"/>
    <w:rsid w:val="0067425A"/>
    <w:rsid w:val="006744F9"/>
    <w:rsid w:val="006756BE"/>
    <w:rsid w:val="00675748"/>
    <w:rsid w:val="00675C02"/>
    <w:rsid w:val="00676270"/>
    <w:rsid w:val="00677E23"/>
    <w:rsid w:val="00680693"/>
    <w:rsid w:val="00680E70"/>
    <w:rsid w:val="00680FE5"/>
    <w:rsid w:val="00681A21"/>
    <w:rsid w:val="00681ABF"/>
    <w:rsid w:val="00682979"/>
    <w:rsid w:val="00683854"/>
    <w:rsid w:val="00684D2E"/>
    <w:rsid w:val="00685A68"/>
    <w:rsid w:val="00685BAF"/>
    <w:rsid w:val="00685FA1"/>
    <w:rsid w:val="00686021"/>
    <w:rsid w:val="0068633A"/>
    <w:rsid w:val="00687BA7"/>
    <w:rsid w:val="00690A22"/>
    <w:rsid w:val="00690B34"/>
    <w:rsid w:val="00690BF1"/>
    <w:rsid w:val="00691F06"/>
    <w:rsid w:val="00692BE4"/>
    <w:rsid w:val="006932D9"/>
    <w:rsid w:val="00693321"/>
    <w:rsid w:val="0069373B"/>
    <w:rsid w:val="00693A6A"/>
    <w:rsid w:val="00696365"/>
    <w:rsid w:val="00696568"/>
    <w:rsid w:val="006966F2"/>
    <w:rsid w:val="00696B4E"/>
    <w:rsid w:val="006A0770"/>
    <w:rsid w:val="006A0B18"/>
    <w:rsid w:val="006A0C2D"/>
    <w:rsid w:val="006A0D7D"/>
    <w:rsid w:val="006A1513"/>
    <w:rsid w:val="006A1CDC"/>
    <w:rsid w:val="006A3B89"/>
    <w:rsid w:val="006A47C1"/>
    <w:rsid w:val="006A49A1"/>
    <w:rsid w:val="006A4B05"/>
    <w:rsid w:val="006A5184"/>
    <w:rsid w:val="006A5EB8"/>
    <w:rsid w:val="006A60F8"/>
    <w:rsid w:val="006A6BF7"/>
    <w:rsid w:val="006A7BC1"/>
    <w:rsid w:val="006A7DDD"/>
    <w:rsid w:val="006B01A4"/>
    <w:rsid w:val="006B1B0F"/>
    <w:rsid w:val="006B1D0A"/>
    <w:rsid w:val="006B37F2"/>
    <w:rsid w:val="006B380D"/>
    <w:rsid w:val="006B399C"/>
    <w:rsid w:val="006B3CE1"/>
    <w:rsid w:val="006B3ECC"/>
    <w:rsid w:val="006B49AF"/>
    <w:rsid w:val="006B56C5"/>
    <w:rsid w:val="006B598D"/>
    <w:rsid w:val="006B6026"/>
    <w:rsid w:val="006B749F"/>
    <w:rsid w:val="006C0271"/>
    <w:rsid w:val="006C0372"/>
    <w:rsid w:val="006C03EE"/>
    <w:rsid w:val="006C051C"/>
    <w:rsid w:val="006C0BB4"/>
    <w:rsid w:val="006C0D6F"/>
    <w:rsid w:val="006C1102"/>
    <w:rsid w:val="006C12B6"/>
    <w:rsid w:val="006C2A70"/>
    <w:rsid w:val="006C2C9B"/>
    <w:rsid w:val="006C354D"/>
    <w:rsid w:val="006C364B"/>
    <w:rsid w:val="006C3F5E"/>
    <w:rsid w:val="006C4342"/>
    <w:rsid w:val="006C47F0"/>
    <w:rsid w:val="006C4A63"/>
    <w:rsid w:val="006C523A"/>
    <w:rsid w:val="006C541E"/>
    <w:rsid w:val="006C5E35"/>
    <w:rsid w:val="006C6986"/>
    <w:rsid w:val="006C7308"/>
    <w:rsid w:val="006C7597"/>
    <w:rsid w:val="006C7923"/>
    <w:rsid w:val="006C7EE6"/>
    <w:rsid w:val="006D10B1"/>
    <w:rsid w:val="006D1D1F"/>
    <w:rsid w:val="006D20D8"/>
    <w:rsid w:val="006D290D"/>
    <w:rsid w:val="006D2C15"/>
    <w:rsid w:val="006D2CD9"/>
    <w:rsid w:val="006D2E7D"/>
    <w:rsid w:val="006D2ED6"/>
    <w:rsid w:val="006D32C0"/>
    <w:rsid w:val="006D3DA7"/>
    <w:rsid w:val="006D5E25"/>
    <w:rsid w:val="006D727A"/>
    <w:rsid w:val="006D7B8E"/>
    <w:rsid w:val="006D7FDB"/>
    <w:rsid w:val="006E04E8"/>
    <w:rsid w:val="006E2D91"/>
    <w:rsid w:val="006E2EF5"/>
    <w:rsid w:val="006E3469"/>
    <w:rsid w:val="006E442B"/>
    <w:rsid w:val="006E4932"/>
    <w:rsid w:val="006E4F78"/>
    <w:rsid w:val="006E5F17"/>
    <w:rsid w:val="006E61F8"/>
    <w:rsid w:val="006E632D"/>
    <w:rsid w:val="006E6BBC"/>
    <w:rsid w:val="006E7452"/>
    <w:rsid w:val="006E771E"/>
    <w:rsid w:val="006E7752"/>
    <w:rsid w:val="006E7B41"/>
    <w:rsid w:val="006F0165"/>
    <w:rsid w:val="006F0962"/>
    <w:rsid w:val="006F0D28"/>
    <w:rsid w:val="006F1411"/>
    <w:rsid w:val="006F1804"/>
    <w:rsid w:val="006F1AF3"/>
    <w:rsid w:val="006F23DC"/>
    <w:rsid w:val="006F2C3C"/>
    <w:rsid w:val="006F3318"/>
    <w:rsid w:val="006F3582"/>
    <w:rsid w:val="006F3D86"/>
    <w:rsid w:val="006F3D8E"/>
    <w:rsid w:val="006F5A6F"/>
    <w:rsid w:val="006F5AF0"/>
    <w:rsid w:val="006F5BCD"/>
    <w:rsid w:val="006F6063"/>
    <w:rsid w:val="006F64FB"/>
    <w:rsid w:val="006F6546"/>
    <w:rsid w:val="006F6B9B"/>
    <w:rsid w:val="007003DF"/>
    <w:rsid w:val="007005B1"/>
    <w:rsid w:val="00701B81"/>
    <w:rsid w:val="00702A88"/>
    <w:rsid w:val="00702C9E"/>
    <w:rsid w:val="00702CA2"/>
    <w:rsid w:val="0070340F"/>
    <w:rsid w:val="007037FB"/>
    <w:rsid w:val="00703873"/>
    <w:rsid w:val="0070396D"/>
    <w:rsid w:val="00703C65"/>
    <w:rsid w:val="00704104"/>
    <w:rsid w:val="0070499F"/>
    <w:rsid w:val="00704AB6"/>
    <w:rsid w:val="00704ADA"/>
    <w:rsid w:val="00705667"/>
    <w:rsid w:val="00705D99"/>
    <w:rsid w:val="0070628E"/>
    <w:rsid w:val="00706B26"/>
    <w:rsid w:val="0070713F"/>
    <w:rsid w:val="00707C82"/>
    <w:rsid w:val="00710581"/>
    <w:rsid w:val="007113F6"/>
    <w:rsid w:val="00711DDF"/>
    <w:rsid w:val="00712332"/>
    <w:rsid w:val="00712691"/>
    <w:rsid w:val="00712BFB"/>
    <w:rsid w:val="0071311C"/>
    <w:rsid w:val="00713695"/>
    <w:rsid w:val="00714869"/>
    <w:rsid w:val="00715390"/>
    <w:rsid w:val="007158FA"/>
    <w:rsid w:val="00716101"/>
    <w:rsid w:val="0071734B"/>
    <w:rsid w:val="0071751B"/>
    <w:rsid w:val="007179EB"/>
    <w:rsid w:val="00720914"/>
    <w:rsid w:val="00720FB2"/>
    <w:rsid w:val="00721559"/>
    <w:rsid w:val="00722655"/>
    <w:rsid w:val="00722D57"/>
    <w:rsid w:val="00722D68"/>
    <w:rsid w:val="00723174"/>
    <w:rsid w:val="007231FB"/>
    <w:rsid w:val="007234C0"/>
    <w:rsid w:val="00723EAB"/>
    <w:rsid w:val="00723FCB"/>
    <w:rsid w:val="00724F7A"/>
    <w:rsid w:val="00726421"/>
    <w:rsid w:val="007271DC"/>
    <w:rsid w:val="00727512"/>
    <w:rsid w:val="00727725"/>
    <w:rsid w:val="00727979"/>
    <w:rsid w:val="007279DA"/>
    <w:rsid w:val="00727B20"/>
    <w:rsid w:val="00727CAB"/>
    <w:rsid w:val="007301A9"/>
    <w:rsid w:val="007303FA"/>
    <w:rsid w:val="00730632"/>
    <w:rsid w:val="00730C07"/>
    <w:rsid w:val="007316A5"/>
    <w:rsid w:val="007317B9"/>
    <w:rsid w:val="00731E83"/>
    <w:rsid w:val="00732576"/>
    <w:rsid w:val="007325B6"/>
    <w:rsid w:val="00733C88"/>
    <w:rsid w:val="00734243"/>
    <w:rsid w:val="007353DA"/>
    <w:rsid w:val="007358D9"/>
    <w:rsid w:val="007359A3"/>
    <w:rsid w:val="0074006D"/>
    <w:rsid w:val="00740F04"/>
    <w:rsid w:val="00741381"/>
    <w:rsid w:val="0074192D"/>
    <w:rsid w:val="00741C00"/>
    <w:rsid w:val="007420CB"/>
    <w:rsid w:val="007420E2"/>
    <w:rsid w:val="007424F9"/>
    <w:rsid w:val="00742768"/>
    <w:rsid w:val="0074277E"/>
    <w:rsid w:val="00742A56"/>
    <w:rsid w:val="0074333A"/>
    <w:rsid w:val="007434B8"/>
    <w:rsid w:val="007437A5"/>
    <w:rsid w:val="00743C87"/>
    <w:rsid w:val="00743F8D"/>
    <w:rsid w:val="007443C1"/>
    <w:rsid w:val="007443FD"/>
    <w:rsid w:val="00744710"/>
    <w:rsid w:val="0074581B"/>
    <w:rsid w:val="0074729B"/>
    <w:rsid w:val="007506DB"/>
    <w:rsid w:val="00750F0E"/>
    <w:rsid w:val="0075108D"/>
    <w:rsid w:val="00751324"/>
    <w:rsid w:val="007514E8"/>
    <w:rsid w:val="00751B67"/>
    <w:rsid w:val="00751E6F"/>
    <w:rsid w:val="00752746"/>
    <w:rsid w:val="00752C58"/>
    <w:rsid w:val="007536B6"/>
    <w:rsid w:val="00753B33"/>
    <w:rsid w:val="007542B7"/>
    <w:rsid w:val="0075569D"/>
    <w:rsid w:val="00756107"/>
    <w:rsid w:val="00756633"/>
    <w:rsid w:val="00756B7E"/>
    <w:rsid w:val="00757B68"/>
    <w:rsid w:val="00757B90"/>
    <w:rsid w:val="0076037C"/>
    <w:rsid w:val="00760E19"/>
    <w:rsid w:val="00761483"/>
    <w:rsid w:val="0076192E"/>
    <w:rsid w:val="007625DB"/>
    <w:rsid w:val="00762AE1"/>
    <w:rsid w:val="0076311B"/>
    <w:rsid w:val="00763816"/>
    <w:rsid w:val="0076395D"/>
    <w:rsid w:val="00764C8C"/>
    <w:rsid w:val="007656A3"/>
    <w:rsid w:val="007661C8"/>
    <w:rsid w:val="00766248"/>
    <w:rsid w:val="00766BC4"/>
    <w:rsid w:val="00766D3C"/>
    <w:rsid w:val="00766D4E"/>
    <w:rsid w:val="00766FE1"/>
    <w:rsid w:val="00767124"/>
    <w:rsid w:val="007672A5"/>
    <w:rsid w:val="00767684"/>
    <w:rsid w:val="00767C30"/>
    <w:rsid w:val="00767D1B"/>
    <w:rsid w:val="007702E2"/>
    <w:rsid w:val="0077035A"/>
    <w:rsid w:val="00770867"/>
    <w:rsid w:val="00770E44"/>
    <w:rsid w:val="00772314"/>
    <w:rsid w:val="007723E8"/>
    <w:rsid w:val="007725CC"/>
    <w:rsid w:val="00772A2E"/>
    <w:rsid w:val="007733F8"/>
    <w:rsid w:val="00773C38"/>
    <w:rsid w:val="00773EC3"/>
    <w:rsid w:val="00773FC5"/>
    <w:rsid w:val="0077456F"/>
    <w:rsid w:val="0077475A"/>
    <w:rsid w:val="0077488F"/>
    <w:rsid w:val="00774A9C"/>
    <w:rsid w:val="00774BA5"/>
    <w:rsid w:val="00775370"/>
    <w:rsid w:val="007756BE"/>
    <w:rsid w:val="00775FAA"/>
    <w:rsid w:val="00776869"/>
    <w:rsid w:val="0077689E"/>
    <w:rsid w:val="007771C4"/>
    <w:rsid w:val="00777C3C"/>
    <w:rsid w:val="00780081"/>
    <w:rsid w:val="00780891"/>
    <w:rsid w:val="00782029"/>
    <w:rsid w:val="007821C3"/>
    <w:rsid w:val="00782987"/>
    <w:rsid w:val="00782B1A"/>
    <w:rsid w:val="00783C15"/>
    <w:rsid w:val="00784269"/>
    <w:rsid w:val="0078444A"/>
    <w:rsid w:val="00784908"/>
    <w:rsid w:val="00784D02"/>
    <w:rsid w:val="00784DB6"/>
    <w:rsid w:val="00785A20"/>
    <w:rsid w:val="00786172"/>
    <w:rsid w:val="007861BD"/>
    <w:rsid w:val="007862A8"/>
    <w:rsid w:val="007870A7"/>
    <w:rsid w:val="007876B2"/>
    <w:rsid w:val="00787AE2"/>
    <w:rsid w:val="00787FB0"/>
    <w:rsid w:val="00790582"/>
    <w:rsid w:val="007906BE"/>
    <w:rsid w:val="00790FC4"/>
    <w:rsid w:val="00791819"/>
    <w:rsid w:val="00791868"/>
    <w:rsid w:val="007918CB"/>
    <w:rsid w:val="0079203F"/>
    <w:rsid w:val="00792994"/>
    <w:rsid w:val="0079468D"/>
    <w:rsid w:val="007948EC"/>
    <w:rsid w:val="007952FA"/>
    <w:rsid w:val="0079568C"/>
    <w:rsid w:val="007957CB"/>
    <w:rsid w:val="0079582F"/>
    <w:rsid w:val="0079591B"/>
    <w:rsid w:val="0079658C"/>
    <w:rsid w:val="00796601"/>
    <w:rsid w:val="00796753"/>
    <w:rsid w:val="00796B58"/>
    <w:rsid w:val="007972E5"/>
    <w:rsid w:val="0079791B"/>
    <w:rsid w:val="00797A85"/>
    <w:rsid w:val="00797C2B"/>
    <w:rsid w:val="007A088E"/>
    <w:rsid w:val="007A0F83"/>
    <w:rsid w:val="007A1298"/>
    <w:rsid w:val="007A1F24"/>
    <w:rsid w:val="007A241B"/>
    <w:rsid w:val="007A2857"/>
    <w:rsid w:val="007A32F2"/>
    <w:rsid w:val="007A38C2"/>
    <w:rsid w:val="007A4C00"/>
    <w:rsid w:val="007A551F"/>
    <w:rsid w:val="007A5A65"/>
    <w:rsid w:val="007A65EE"/>
    <w:rsid w:val="007A699F"/>
    <w:rsid w:val="007A6CF3"/>
    <w:rsid w:val="007A71FB"/>
    <w:rsid w:val="007A74CC"/>
    <w:rsid w:val="007A789D"/>
    <w:rsid w:val="007A79B6"/>
    <w:rsid w:val="007B0435"/>
    <w:rsid w:val="007B078E"/>
    <w:rsid w:val="007B086D"/>
    <w:rsid w:val="007B09DA"/>
    <w:rsid w:val="007B14E5"/>
    <w:rsid w:val="007B1575"/>
    <w:rsid w:val="007B15EF"/>
    <w:rsid w:val="007B18C5"/>
    <w:rsid w:val="007B1BF9"/>
    <w:rsid w:val="007B1CE8"/>
    <w:rsid w:val="007B1D57"/>
    <w:rsid w:val="007B2AB8"/>
    <w:rsid w:val="007B2CEE"/>
    <w:rsid w:val="007B3343"/>
    <w:rsid w:val="007B3814"/>
    <w:rsid w:val="007B4176"/>
    <w:rsid w:val="007B4520"/>
    <w:rsid w:val="007B471F"/>
    <w:rsid w:val="007B505B"/>
    <w:rsid w:val="007B5676"/>
    <w:rsid w:val="007B6586"/>
    <w:rsid w:val="007B75D4"/>
    <w:rsid w:val="007B7EFF"/>
    <w:rsid w:val="007C0054"/>
    <w:rsid w:val="007C06A5"/>
    <w:rsid w:val="007C090F"/>
    <w:rsid w:val="007C190E"/>
    <w:rsid w:val="007C2D02"/>
    <w:rsid w:val="007C301B"/>
    <w:rsid w:val="007C3F3D"/>
    <w:rsid w:val="007C45DB"/>
    <w:rsid w:val="007C4C6A"/>
    <w:rsid w:val="007C5846"/>
    <w:rsid w:val="007C63A4"/>
    <w:rsid w:val="007C6448"/>
    <w:rsid w:val="007C678B"/>
    <w:rsid w:val="007C6A84"/>
    <w:rsid w:val="007C7B04"/>
    <w:rsid w:val="007C7E5D"/>
    <w:rsid w:val="007D10C1"/>
    <w:rsid w:val="007D23C2"/>
    <w:rsid w:val="007D2863"/>
    <w:rsid w:val="007D3652"/>
    <w:rsid w:val="007D4482"/>
    <w:rsid w:val="007D463C"/>
    <w:rsid w:val="007D4D24"/>
    <w:rsid w:val="007D5D50"/>
    <w:rsid w:val="007D66B2"/>
    <w:rsid w:val="007D66F9"/>
    <w:rsid w:val="007D6B6C"/>
    <w:rsid w:val="007D6C94"/>
    <w:rsid w:val="007D7032"/>
    <w:rsid w:val="007D7A61"/>
    <w:rsid w:val="007D7C3C"/>
    <w:rsid w:val="007D7CD2"/>
    <w:rsid w:val="007E167A"/>
    <w:rsid w:val="007E1760"/>
    <w:rsid w:val="007E2040"/>
    <w:rsid w:val="007E2B4F"/>
    <w:rsid w:val="007E48BC"/>
    <w:rsid w:val="007E5426"/>
    <w:rsid w:val="007E64D1"/>
    <w:rsid w:val="007E7142"/>
    <w:rsid w:val="007F08B9"/>
    <w:rsid w:val="007F165B"/>
    <w:rsid w:val="007F17BA"/>
    <w:rsid w:val="007F256E"/>
    <w:rsid w:val="007F25E8"/>
    <w:rsid w:val="007F2D4F"/>
    <w:rsid w:val="007F2DFD"/>
    <w:rsid w:val="007F322F"/>
    <w:rsid w:val="007F3548"/>
    <w:rsid w:val="007F39F1"/>
    <w:rsid w:val="007F3A8D"/>
    <w:rsid w:val="007F4815"/>
    <w:rsid w:val="007F490C"/>
    <w:rsid w:val="007F4F72"/>
    <w:rsid w:val="007F5B73"/>
    <w:rsid w:val="007F5FF8"/>
    <w:rsid w:val="007F7107"/>
    <w:rsid w:val="007F717C"/>
    <w:rsid w:val="007F7390"/>
    <w:rsid w:val="007F79F2"/>
    <w:rsid w:val="007F7D28"/>
    <w:rsid w:val="007F7E5B"/>
    <w:rsid w:val="00800463"/>
    <w:rsid w:val="00800E21"/>
    <w:rsid w:val="00800F35"/>
    <w:rsid w:val="00802005"/>
    <w:rsid w:val="008022D7"/>
    <w:rsid w:val="00804186"/>
    <w:rsid w:val="008043F9"/>
    <w:rsid w:val="0080477F"/>
    <w:rsid w:val="00804960"/>
    <w:rsid w:val="008065DD"/>
    <w:rsid w:val="0080680E"/>
    <w:rsid w:val="00806F9F"/>
    <w:rsid w:val="0080791A"/>
    <w:rsid w:val="0080798B"/>
    <w:rsid w:val="008079D2"/>
    <w:rsid w:val="00807D48"/>
    <w:rsid w:val="00807FF0"/>
    <w:rsid w:val="00810B4B"/>
    <w:rsid w:val="00810CFC"/>
    <w:rsid w:val="00810EC6"/>
    <w:rsid w:val="008115D7"/>
    <w:rsid w:val="00812EA3"/>
    <w:rsid w:val="008133A9"/>
    <w:rsid w:val="00813554"/>
    <w:rsid w:val="008135FD"/>
    <w:rsid w:val="008137E6"/>
    <w:rsid w:val="008143F7"/>
    <w:rsid w:val="00814525"/>
    <w:rsid w:val="00814D1D"/>
    <w:rsid w:val="00815324"/>
    <w:rsid w:val="008154CE"/>
    <w:rsid w:val="00815DBC"/>
    <w:rsid w:val="0081653F"/>
    <w:rsid w:val="00817F71"/>
    <w:rsid w:val="00820267"/>
    <w:rsid w:val="008203F6"/>
    <w:rsid w:val="008205F9"/>
    <w:rsid w:val="00821AFE"/>
    <w:rsid w:val="00822076"/>
    <w:rsid w:val="00822857"/>
    <w:rsid w:val="00822C32"/>
    <w:rsid w:val="00822EB7"/>
    <w:rsid w:val="00823271"/>
    <w:rsid w:val="0082368E"/>
    <w:rsid w:val="00823873"/>
    <w:rsid w:val="0082389E"/>
    <w:rsid w:val="00823B65"/>
    <w:rsid w:val="00823DDD"/>
    <w:rsid w:val="00823F63"/>
    <w:rsid w:val="008244B1"/>
    <w:rsid w:val="00825D61"/>
    <w:rsid w:val="00825E02"/>
    <w:rsid w:val="00825E34"/>
    <w:rsid w:val="00826880"/>
    <w:rsid w:val="00826B4D"/>
    <w:rsid w:val="00826D4D"/>
    <w:rsid w:val="00826E6A"/>
    <w:rsid w:val="00826FD6"/>
    <w:rsid w:val="008270C2"/>
    <w:rsid w:val="00827216"/>
    <w:rsid w:val="00827298"/>
    <w:rsid w:val="00830BE2"/>
    <w:rsid w:val="00830F26"/>
    <w:rsid w:val="00831A9E"/>
    <w:rsid w:val="008320DB"/>
    <w:rsid w:val="00832269"/>
    <w:rsid w:val="00832A1E"/>
    <w:rsid w:val="00832F35"/>
    <w:rsid w:val="00832F3C"/>
    <w:rsid w:val="0083322E"/>
    <w:rsid w:val="0083324D"/>
    <w:rsid w:val="00834253"/>
    <w:rsid w:val="00834FCA"/>
    <w:rsid w:val="00835F7F"/>
    <w:rsid w:val="0083606B"/>
    <w:rsid w:val="00836B2B"/>
    <w:rsid w:val="00837429"/>
    <w:rsid w:val="00837526"/>
    <w:rsid w:val="00840215"/>
    <w:rsid w:val="00840909"/>
    <w:rsid w:val="00840DC2"/>
    <w:rsid w:val="0084120E"/>
    <w:rsid w:val="0084197F"/>
    <w:rsid w:val="0084216B"/>
    <w:rsid w:val="00842180"/>
    <w:rsid w:val="0084287C"/>
    <w:rsid w:val="00843355"/>
    <w:rsid w:val="0084379E"/>
    <w:rsid w:val="00844101"/>
    <w:rsid w:val="00844446"/>
    <w:rsid w:val="00845774"/>
    <w:rsid w:val="008461B3"/>
    <w:rsid w:val="008466CC"/>
    <w:rsid w:val="00846B32"/>
    <w:rsid w:val="0084708C"/>
    <w:rsid w:val="00847098"/>
    <w:rsid w:val="00847E96"/>
    <w:rsid w:val="008502C0"/>
    <w:rsid w:val="00850DA6"/>
    <w:rsid w:val="008518EA"/>
    <w:rsid w:val="008520DC"/>
    <w:rsid w:val="00852802"/>
    <w:rsid w:val="008529DB"/>
    <w:rsid w:val="00852C77"/>
    <w:rsid w:val="0085316F"/>
    <w:rsid w:val="00853233"/>
    <w:rsid w:val="00854091"/>
    <w:rsid w:val="00855DA6"/>
    <w:rsid w:val="00855F13"/>
    <w:rsid w:val="008605B4"/>
    <w:rsid w:val="00860E77"/>
    <w:rsid w:val="00861616"/>
    <w:rsid w:val="00861A16"/>
    <w:rsid w:val="00861FDC"/>
    <w:rsid w:val="00862BFD"/>
    <w:rsid w:val="00863D37"/>
    <w:rsid w:val="00864086"/>
    <w:rsid w:val="00865FEA"/>
    <w:rsid w:val="008665A6"/>
    <w:rsid w:val="00866B28"/>
    <w:rsid w:val="00866C01"/>
    <w:rsid w:val="0086702F"/>
    <w:rsid w:val="00867152"/>
    <w:rsid w:val="00867658"/>
    <w:rsid w:val="00867725"/>
    <w:rsid w:val="00870BB3"/>
    <w:rsid w:val="0087175C"/>
    <w:rsid w:val="00871A45"/>
    <w:rsid w:val="00872799"/>
    <w:rsid w:val="00872FDC"/>
    <w:rsid w:val="00874B79"/>
    <w:rsid w:val="00874EDD"/>
    <w:rsid w:val="00874F45"/>
    <w:rsid w:val="0087518E"/>
    <w:rsid w:val="0087547C"/>
    <w:rsid w:val="0087573E"/>
    <w:rsid w:val="00875E27"/>
    <w:rsid w:val="0087633B"/>
    <w:rsid w:val="00876A9D"/>
    <w:rsid w:val="0087788E"/>
    <w:rsid w:val="0088072B"/>
    <w:rsid w:val="00880F46"/>
    <w:rsid w:val="00881CCC"/>
    <w:rsid w:val="008821C6"/>
    <w:rsid w:val="008825BC"/>
    <w:rsid w:val="00882A92"/>
    <w:rsid w:val="00882A94"/>
    <w:rsid w:val="00882DC9"/>
    <w:rsid w:val="008837A4"/>
    <w:rsid w:val="008839EC"/>
    <w:rsid w:val="00883FD1"/>
    <w:rsid w:val="00884319"/>
    <w:rsid w:val="0088449E"/>
    <w:rsid w:val="008846DF"/>
    <w:rsid w:val="008849BC"/>
    <w:rsid w:val="00884C1C"/>
    <w:rsid w:val="0088517C"/>
    <w:rsid w:val="00885277"/>
    <w:rsid w:val="008853BB"/>
    <w:rsid w:val="008854D9"/>
    <w:rsid w:val="00885E84"/>
    <w:rsid w:val="00886387"/>
    <w:rsid w:val="00886503"/>
    <w:rsid w:val="00886BBB"/>
    <w:rsid w:val="00886CF6"/>
    <w:rsid w:val="00887023"/>
    <w:rsid w:val="0088770D"/>
    <w:rsid w:val="00887713"/>
    <w:rsid w:val="00887954"/>
    <w:rsid w:val="00887E4A"/>
    <w:rsid w:val="00887FEC"/>
    <w:rsid w:val="0089038E"/>
    <w:rsid w:val="00890572"/>
    <w:rsid w:val="00890B1E"/>
    <w:rsid w:val="00890BD0"/>
    <w:rsid w:val="008917DF"/>
    <w:rsid w:val="00891A46"/>
    <w:rsid w:val="0089234C"/>
    <w:rsid w:val="008929AA"/>
    <w:rsid w:val="008935D6"/>
    <w:rsid w:val="0089421E"/>
    <w:rsid w:val="008943AA"/>
    <w:rsid w:val="008956B6"/>
    <w:rsid w:val="00895DC2"/>
    <w:rsid w:val="00896894"/>
    <w:rsid w:val="00896C22"/>
    <w:rsid w:val="00896F79"/>
    <w:rsid w:val="00897219"/>
    <w:rsid w:val="008975C8"/>
    <w:rsid w:val="008979FD"/>
    <w:rsid w:val="008A098B"/>
    <w:rsid w:val="008A09B6"/>
    <w:rsid w:val="008A16A4"/>
    <w:rsid w:val="008A2582"/>
    <w:rsid w:val="008A302B"/>
    <w:rsid w:val="008A305A"/>
    <w:rsid w:val="008A38FA"/>
    <w:rsid w:val="008A3C07"/>
    <w:rsid w:val="008A3C75"/>
    <w:rsid w:val="008A3FC4"/>
    <w:rsid w:val="008A4065"/>
    <w:rsid w:val="008A4E7A"/>
    <w:rsid w:val="008A6084"/>
    <w:rsid w:val="008A6167"/>
    <w:rsid w:val="008B0919"/>
    <w:rsid w:val="008B14DB"/>
    <w:rsid w:val="008B1A04"/>
    <w:rsid w:val="008B1D2E"/>
    <w:rsid w:val="008B1DBF"/>
    <w:rsid w:val="008B2AC4"/>
    <w:rsid w:val="008B2CA0"/>
    <w:rsid w:val="008B32DA"/>
    <w:rsid w:val="008B39DA"/>
    <w:rsid w:val="008B44BD"/>
    <w:rsid w:val="008B53DA"/>
    <w:rsid w:val="008B568E"/>
    <w:rsid w:val="008B5A6F"/>
    <w:rsid w:val="008B637E"/>
    <w:rsid w:val="008B6922"/>
    <w:rsid w:val="008B6B3F"/>
    <w:rsid w:val="008B6C9E"/>
    <w:rsid w:val="008B7235"/>
    <w:rsid w:val="008B7731"/>
    <w:rsid w:val="008B77B7"/>
    <w:rsid w:val="008B7859"/>
    <w:rsid w:val="008C0CBE"/>
    <w:rsid w:val="008C1378"/>
    <w:rsid w:val="008C20B5"/>
    <w:rsid w:val="008C211F"/>
    <w:rsid w:val="008C2247"/>
    <w:rsid w:val="008C3635"/>
    <w:rsid w:val="008C36F6"/>
    <w:rsid w:val="008C39D5"/>
    <w:rsid w:val="008C44B9"/>
    <w:rsid w:val="008C4AC4"/>
    <w:rsid w:val="008C5F7B"/>
    <w:rsid w:val="008C695A"/>
    <w:rsid w:val="008C77A6"/>
    <w:rsid w:val="008D018E"/>
    <w:rsid w:val="008D0DF2"/>
    <w:rsid w:val="008D2E27"/>
    <w:rsid w:val="008D32FD"/>
    <w:rsid w:val="008D36D2"/>
    <w:rsid w:val="008D37F1"/>
    <w:rsid w:val="008D45B8"/>
    <w:rsid w:val="008D48B8"/>
    <w:rsid w:val="008D49B7"/>
    <w:rsid w:val="008D62F7"/>
    <w:rsid w:val="008D66EA"/>
    <w:rsid w:val="008D69A5"/>
    <w:rsid w:val="008D6A75"/>
    <w:rsid w:val="008D701A"/>
    <w:rsid w:val="008D751E"/>
    <w:rsid w:val="008D7AD1"/>
    <w:rsid w:val="008D7E07"/>
    <w:rsid w:val="008E026D"/>
    <w:rsid w:val="008E0545"/>
    <w:rsid w:val="008E05A4"/>
    <w:rsid w:val="008E0D7B"/>
    <w:rsid w:val="008E1136"/>
    <w:rsid w:val="008E160B"/>
    <w:rsid w:val="008E18E3"/>
    <w:rsid w:val="008E1D62"/>
    <w:rsid w:val="008E1FFA"/>
    <w:rsid w:val="008E27A9"/>
    <w:rsid w:val="008E2DFD"/>
    <w:rsid w:val="008E3B8E"/>
    <w:rsid w:val="008E3E86"/>
    <w:rsid w:val="008E45EA"/>
    <w:rsid w:val="008E4B40"/>
    <w:rsid w:val="008E5443"/>
    <w:rsid w:val="008E68DF"/>
    <w:rsid w:val="008E7341"/>
    <w:rsid w:val="008E7669"/>
    <w:rsid w:val="008E7AED"/>
    <w:rsid w:val="008F003A"/>
    <w:rsid w:val="008F0349"/>
    <w:rsid w:val="008F30F6"/>
    <w:rsid w:val="008F373A"/>
    <w:rsid w:val="008F558B"/>
    <w:rsid w:val="008F587D"/>
    <w:rsid w:val="008F5D95"/>
    <w:rsid w:val="008F7078"/>
    <w:rsid w:val="008F708A"/>
    <w:rsid w:val="008F7231"/>
    <w:rsid w:val="008F796C"/>
    <w:rsid w:val="008F7C8A"/>
    <w:rsid w:val="00900272"/>
    <w:rsid w:val="00900C8A"/>
    <w:rsid w:val="00901612"/>
    <w:rsid w:val="00902718"/>
    <w:rsid w:val="009032E5"/>
    <w:rsid w:val="00903407"/>
    <w:rsid w:val="0090390A"/>
    <w:rsid w:val="00904468"/>
    <w:rsid w:val="00904C00"/>
    <w:rsid w:val="00905088"/>
    <w:rsid w:val="009055D9"/>
    <w:rsid w:val="00905725"/>
    <w:rsid w:val="00906139"/>
    <w:rsid w:val="009066C9"/>
    <w:rsid w:val="00906897"/>
    <w:rsid w:val="00910D4B"/>
    <w:rsid w:val="009110B0"/>
    <w:rsid w:val="00911D2E"/>
    <w:rsid w:val="00911E86"/>
    <w:rsid w:val="00911E8D"/>
    <w:rsid w:val="0091291A"/>
    <w:rsid w:val="00912AF1"/>
    <w:rsid w:val="00912D66"/>
    <w:rsid w:val="00912EFD"/>
    <w:rsid w:val="00913631"/>
    <w:rsid w:val="00913731"/>
    <w:rsid w:val="00913B94"/>
    <w:rsid w:val="00914029"/>
    <w:rsid w:val="0091421B"/>
    <w:rsid w:val="009146C8"/>
    <w:rsid w:val="009157CB"/>
    <w:rsid w:val="00916074"/>
    <w:rsid w:val="009161CD"/>
    <w:rsid w:val="00916445"/>
    <w:rsid w:val="009177FD"/>
    <w:rsid w:val="00917D46"/>
    <w:rsid w:val="00920937"/>
    <w:rsid w:val="00920E3F"/>
    <w:rsid w:val="00921F0B"/>
    <w:rsid w:val="009222B8"/>
    <w:rsid w:val="0092333F"/>
    <w:rsid w:val="00924249"/>
    <w:rsid w:val="009242A7"/>
    <w:rsid w:val="009254A1"/>
    <w:rsid w:val="009262B5"/>
    <w:rsid w:val="009266EB"/>
    <w:rsid w:val="00927807"/>
    <w:rsid w:val="009279F2"/>
    <w:rsid w:val="00927BBB"/>
    <w:rsid w:val="0093089A"/>
    <w:rsid w:val="0093239D"/>
    <w:rsid w:val="00932B4A"/>
    <w:rsid w:val="0093359A"/>
    <w:rsid w:val="0093365E"/>
    <w:rsid w:val="00933702"/>
    <w:rsid w:val="009337C9"/>
    <w:rsid w:val="009337FA"/>
    <w:rsid w:val="00933973"/>
    <w:rsid w:val="00934918"/>
    <w:rsid w:val="00934AF2"/>
    <w:rsid w:val="00935516"/>
    <w:rsid w:val="00935DD0"/>
    <w:rsid w:val="009362E2"/>
    <w:rsid w:val="00936354"/>
    <w:rsid w:val="009368AC"/>
    <w:rsid w:val="00937198"/>
    <w:rsid w:val="00937B0D"/>
    <w:rsid w:val="00937F83"/>
    <w:rsid w:val="00941A65"/>
    <w:rsid w:val="00941A67"/>
    <w:rsid w:val="00941A79"/>
    <w:rsid w:val="00942A3D"/>
    <w:rsid w:val="00943182"/>
    <w:rsid w:val="00944073"/>
    <w:rsid w:val="00945DC8"/>
    <w:rsid w:val="00946215"/>
    <w:rsid w:val="0094770A"/>
    <w:rsid w:val="00950058"/>
    <w:rsid w:val="0095020A"/>
    <w:rsid w:val="00950258"/>
    <w:rsid w:val="00951EA1"/>
    <w:rsid w:val="00951F82"/>
    <w:rsid w:val="00952797"/>
    <w:rsid w:val="00952CFF"/>
    <w:rsid w:val="00952DA5"/>
    <w:rsid w:val="00953270"/>
    <w:rsid w:val="00953615"/>
    <w:rsid w:val="009543E3"/>
    <w:rsid w:val="0095498C"/>
    <w:rsid w:val="00955A6D"/>
    <w:rsid w:val="00956505"/>
    <w:rsid w:val="00956DBE"/>
    <w:rsid w:val="009571F9"/>
    <w:rsid w:val="00957A21"/>
    <w:rsid w:val="0096005F"/>
    <w:rsid w:val="009608D9"/>
    <w:rsid w:val="009614EE"/>
    <w:rsid w:val="009626D9"/>
    <w:rsid w:val="009632A9"/>
    <w:rsid w:val="009638F5"/>
    <w:rsid w:val="009639BD"/>
    <w:rsid w:val="009647B9"/>
    <w:rsid w:val="00964E75"/>
    <w:rsid w:val="00965A34"/>
    <w:rsid w:val="00965DA0"/>
    <w:rsid w:val="009660A7"/>
    <w:rsid w:val="00966142"/>
    <w:rsid w:val="009662AF"/>
    <w:rsid w:val="009664BA"/>
    <w:rsid w:val="009665E7"/>
    <w:rsid w:val="00967C76"/>
    <w:rsid w:val="00967E02"/>
    <w:rsid w:val="009714A3"/>
    <w:rsid w:val="00971508"/>
    <w:rsid w:val="00971A82"/>
    <w:rsid w:val="00971FD9"/>
    <w:rsid w:val="00972443"/>
    <w:rsid w:val="0097293A"/>
    <w:rsid w:val="00972980"/>
    <w:rsid w:val="00972AF6"/>
    <w:rsid w:val="00972F91"/>
    <w:rsid w:val="009737A1"/>
    <w:rsid w:val="009746C5"/>
    <w:rsid w:val="00974B31"/>
    <w:rsid w:val="009758B9"/>
    <w:rsid w:val="00975C0C"/>
    <w:rsid w:val="00975E41"/>
    <w:rsid w:val="009764A9"/>
    <w:rsid w:val="00976B69"/>
    <w:rsid w:val="00976CFD"/>
    <w:rsid w:val="00977632"/>
    <w:rsid w:val="00977C4E"/>
    <w:rsid w:val="00980BAD"/>
    <w:rsid w:val="00981185"/>
    <w:rsid w:val="00981280"/>
    <w:rsid w:val="00981E18"/>
    <w:rsid w:val="00981FC4"/>
    <w:rsid w:val="00982235"/>
    <w:rsid w:val="009833F3"/>
    <w:rsid w:val="0098393F"/>
    <w:rsid w:val="009841D3"/>
    <w:rsid w:val="00984265"/>
    <w:rsid w:val="009843D0"/>
    <w:rsid w:val="009847D3"/>
    <w:rsid w:val="00984F24"/>
    <w:rsid w:val="009858CC"/>
    <w:rsid w:val="0098615D"/>
    <w:rsid w:val="009863B7"/>
    <w:rsid w:val="00986D83"/>
    <w:rsid w:val="00987D2E"/>
    <w:rsid w:val="00987F05"/>
    <w:rsid w:val="00990213"/>
    <w:rsid w:val="00990311"/>
    <w:rsid w:val="00990405"/>
    <w:rsid w:val="00992488"/>
    <w:rsid w:val="009933FC"/>
    <w:rsid w:val="009938AB"/>
    <w:rsid w:val="00993CB2"/>
    <w:rsid w:val="00993E17"/>
    <w:rsid w:val="0099441F"/>
    <w:rsid w:val="00994EB8"/>
    <w:rsid w:val="00994ED7"/>
    <w:rsid w:val="0099503E"/>
    <w:rsid w:val="00995275"/>
    <w:rsid w:val="009952D5"/>
    <w:rsid w:val="00995A9A"/>
    <w:rsid w:val="00995C0D"/>
    <w:rsid w:val="00995EF9"/>
    <w:rsid w:val="009969B9"/>
    <w:rsid w:val="00996BCD"/>
    <w:rsid w:val="00997381"/>
    <w:rsid w:val="009A0136"/>
    <w:rsid w:val="009A06EF"/>
    <w:rsid w:val="009A1B62"/>
    <w:rsid w:val="009A2D4A"/>
    <w:rsid w:val="009A3E53"/>
    <w:rsid w:val="009A4C29"/>
    <w:rsid w:val="009A4C55"/>
    <w:rsid w:val="009A4D62"/>
    <w:rsid w:val="009A55BF"/>
    <w:rsid w:val="009A58CD"/>
    <w:rsid w:val="009A5BCD"/>
    <w:rsid w:val="009A63A2"/>
    <w:rsid w:val="009A6454"/>
    <w:rsid w:val="009A6AD3"/>
    <w:rsid w:val="009A73F4"/>
    <w:rsid w:val="009B02E2"/>
    <w:rsid w:val="009B0334"/>
    <w:rsid w:val="009B0E57"/>
    <w:rsid w:val="009B1135"/>
    <w:rsid w:val="009B1787"/>
    <w:rsid w:val="009B1993"/>
    <w:rsid w:val="009B2BA3"/>
    <w:rsid w:val="009B315D"/>
    <w:rsid w:val="009B315F"/>
    <w:rsid w:val="009B32B3"/>
    <w:rsid w:val="009B32CB"/>
    <w:rsid w:val="009B3BCD"/>
    <w:rsid w:val="009B4319"/>
    <w:rsid w:val="009B463C"/>
    <w:rsid w:val="009B4659"/>
    <w:rsid w:val="009B4738"/>
    <w:rsid w:val="009B504A"/>
    <w:rsid w:val="009B53DF"/>
    <w:rsid w:val="009B59A1"/>
    <w:rsid w:val="009B5BB9"/>
    <w:rsid w:val="009B5C7D"/>
    <w:rsid w:val="009B615D"/>
    <w:rsid w:val="009B6E00"/>
    <w:rsid w:val="009B74BA"/>
    <w:rsid w:val="009B7860"/>
    <w:rsid w:val="009C12EF"/>
    <w:rsid w:val="009C17A9"/>
    <w:rsid w:val="009C20E7"/>
    <w:rsid w:val="009C299D"/>
    <w:rsid w:val="009C2F19"/>
    <w:rsid w:val="009C3CC2"/>
    <w:rsid w:val="009C460B"/>
    <w:rsid w:val="009C4658"/>
    <w:rsid w:val="009C4C1F"/>
    <w:rsid w:val="009C5134"/>
    <w:rsid w:val="009C52D2"/>
    <w:rsid w:val="009C5516"/>
    <w:rsid w:val="009C571D"/>
    <w:rsid w:val="009C6785"/>
    <w:rsid w:val="009C69DF"/>
    <w:rsid w:val="009C6D13"/>
    <w:rsid w:val="009C7974"/>
    <w:rsid w:val="009D06BC"/>
    <w:rsid w:val="009D1326"/>
    <w:rsid w:val="009D1EC1"/>
    <w:rsid w:val="009D1FE8"/>
    <w:rsid w:val="009D2C50"/>
    <w:rsid w:val="009D3C4D"/>
    <w:rsid w:val="009D3E12"/>
    <w:rsid w:val="009D4DC1"/>
    <w:rsid w:val="009D4E37"/>
    <w:rsid w:val="009D5003"/>
    <w:rsid w:val="009D57AD"/>
    <w:rsid w:val="009D5A92"/>
    <w:rsid w:val="009D5FAC"/>
    <w:rsid w:val="009D656C"/>
    <w:rsid w:val="009D7624"/>
    <w:rsid w:val="009E03CB"/>
    <w:rsid w:val="009E0523"/>
    <w:rsid w:val="009E0A91"/>
    <w:rsid w:val="009E17F9"/>
    <w:rsid w:val="009E1ED9"/>
    <w:rsid w:val="009E1EEE"/>
    <w:rsid w:val="009E33EB"/>
    <w:rsid w:val="009E3658"/>
    <w:rsid w:val="009E3EA6"/>
    <w:rsid w:val="009E46D9"/>
    <w:rsid w:val="009E4C4F"/>
    <w:rsid w:val="009E4F6D"/>
    <w:rsid w:val="009E5428"/>
    <w:rsid w:val="009E5433"/>
    <w:rsid w:val="009E5622"/>
    <w:rsid w:val="009E5757"/>
    <w:rsid w:val="009E639E"/>
    <w:rsid w:val="009E7808"/>
    <w:rsid w:val="009E7D0E"/>
    <w:rsid w:val="009E7DCA"/>
    <w:rsid w:val="009E7EE2"/>
    <w:rsid w:val="009F0D13"/>
    <w:rsid w:val="009F0F8C"/>
    <w:rsid w:val="009F1B36"/>
    <w:rsid w:val="009F2215"/>
    <w:rsid w:val="009F2784"/>
    <w:rsid w:val="009F2ADB"/>
    <w:rsid w:val="009F3068"/>
    <w:rsid w:val="009F32B9"/>
    <w:rsid w:val="009F38F0"/>
    <w:rsid w:val="009F3B14"/>
    <w:rsid w:val="009F3CA0"/>
    <w:rsid w:val="009F44F4"/>
    <w:rsid w:val="009F4769"/>
    <w:rsid w:val="009F492F"/>
    <w:rsid w:val="009F57C8"/>
    <w:rsid w:val="009F58DE"/>
    <w:rsid w:val="009F598A"/>
    <w:rsid w:val="009F65B0"/>
    <w:rsid w:val="009F75D2"/>
    <w:rsid w:val="009F7A14"/>
    <w:rsid w:val="009F7ACE"/>
    <w:rsid w:val="009F7F46"/>
    <w:rsid w:val="00A00E88"/>
    <w:rsid w:val="00A01659"/>
    <w:rsid w:val="00A0167F"/>
    <w:rsid w:val="00A02A93"/>
    <w:rsid w:val="00A02C77"/>
    <w:rsid w:val="00A0357F"/>
    <w:rsid w:val="00A03E2D"/>
    <w:rsid w:val="00A04D63"/>
    <w:rsid w:val="00A05E28"/>
    <w:rsid w:val="00A05EA2"/>
    <w:rsid w:val="00A10BD7"/>
    <w:rsid w:val="00A11768"/>
    <w:rsid w:val="00A11BEE"/>
    <w:rsid w:val="00A11C56"/>
    <w:rsid w:val="00A120A8"/>
    <w:rsid w:val="00A129D4"/>
    <w:rsid w:val="00A12B09"/>
    <w:rsid w:val="00A12CB0"/>
    <w:rsid w:val="00A135E8"/>
    <w:rsid w:val="00A13709"/>
    <w:rsid w:val="00A13E58"/>
    <w:rsid w:val="00A14419"/>
    <w:rsid w:val="00A146BB"/>
    <w:rsid w:val="00A14B9D"/>
    <w:rsid w:val="00A156B8"/>
    <w:rsid w:val="00A156F9"/>
    <w:rsid w:val="00A158C5"/>
    <w:rsid w:val="00A15EAF"/>
    <w:rsid w:val="00A160A5"/>
    <w:rsid w:val="00A16B47"/>
    <w:rsid w:val="00A17359"/>
    <w:rsid w:val="00A17809"/>
    <w:rsid w:val="00A1790D"/>
    <w:rsid w:val="00A2209B"/>
    <w:rsid w:val="00A22598"/>
    <w:rsid w:val="00A23046"/>
    <w:rsid w:val="00A23247"/>
    <w:rsid w:val="00A2361B"/>
    <w:rsid w:val="00A239EB"/>
    <w:rsid w:val="00A240BA"/>
    <w:rsid w:val="00A2419F"/>
    <w:rsid w:val="00A25057"/>
    <w:rsid w:val="00A25576"/>
    <w:rsid w:val="00A256FC"/>
    <w:rsid w:val="00A257BD"/>
    <w:rsid w:val="00A25D7A"/>
    <w:rsid w:val="00A26199"/>
    <w:rsid w:val="00A27040"/>
    <w:rsid w:val="00A27716"/>
    <w:rsid w:val="00A30215"/>
    <w:rsid w:val="00A30CDD"/>
    <w:rsid w:val="00A31710"/>
    <w:rsid w:val="00A319A0"/>
    <w:rsid w:val="00A31C70"/>
    <w:rsid w:val="00A32430"/>
    <w:rsid w:val="00A32442"/>
    <w:rsid w:val="00A325C1"/>
    <w:rsid w:val="00A32B44"/>
    <w:rsid w:val="00A32DAE"/>
    <w:rsid w:val="00A32F11"/>
    <w:rsid w:val="00A33D4B"/>
    <w:rsid w:val="00A33DC9"/>
    <w:rsid w:val="00A35299"/>
    <w:rsid w:val="00A352D8"/>
    <w:rsid w:val="00A35384"/>
    <w:rsid w:val="00A35B57"/>
    <w:rsid w:val="00A36260"/>
    <w:rsid w:val="00A36D91"/>
    <w:rsid w:val="00A374B6"/>
    <w:rsid w:val="00A3767B"/>
    <w:rsid w:val="00A37B53"/>
    <w:rsid w:val="00A37C18"/>
    <w:rsid w:val="00A37CD6"/>
    <w:rsid w:val="00A40E31"/>
    <w:rsid w:val="00A41626"/>
    <w:rsid w:val="00A42F05"/>
    <w:rsid w:val="00A4317E"/>
    <w:rsid w:val="00A433DA"/>
    <w:rsid w:val="00A440AA"/>
    <w:rsid w:val="00A44241"/>
    <w:rsid w:val="00A4461F"/>
    <w:rsid w:val="00A44A30"/>
    <w:rsid w:val="00A44AD7"/>
    <w:rsid w:val="00A45341"/>
    <w:rsid w:val="00A45539"/>
    <w:rsid w:val="00A4590F"/>
    <w:rsid w:val="00A4629B"/>
    <w:rsid w:val="00A466A8"/>
    <w:rsid w:val="00A47F2F"/>
    <w:rsid w:val="00A501C8"/>
    <w:rsid w:val="00A5187E"/>
    <w:rsid w:val="00A53D66"/>
    <w:rsid w:val="00A541F5"/>
    <w:rsid w:val="00A54484"/>
    <w:rsid w:val="00A546C3"/>
    <w:rsid w:val="00A54E23"/>
    <w:rsid w:val="00A54FB6"/>
    <w:rsid w:val="00A55D40"/>
    <w:rsid w:val="00A55DA2"/>
    <w:rsid w:val="00A563F3"/>
    <w:rsid w:val="00A569DF"/>
    <w:rsid w:val="00A576E6"/>
    <w:rsid w:val="00A579DE"/>
    <w:rsid w:val="00A57CAE"/>
    <w:rsid w:val="00A57D1E"/>
    <w:rsid w:val="00A607BA"/>
    <w:rsid w:val="00A6090A"/>
    <w:rsid w:val="00A60E21"/>
    <w:rsid w:val="00A61263"/>
    <w:rsid w:val="00A61C4A"/>
    <w:rsid w:val="00A61C5C"/>
    <w:rsid w:val="00A61DAF"/>
    <w:rsid w:val="00A621AF"/>
    <w:rsid w:val="00A6220F"/>
    <w:rsid w:val="00A6238C"/>
    <w:rsid w:val="00A62A57"/>
    <w:rsid w:val="00A6347B"/>
    <w:rsid w:val="00A647CD"/>
    <w:rsid w:val="00A6564E"/>
    <w:rsid w:val="00A66A54"/>
    <w:rsid w:val="00A67541"/>
    <w:rsid w:val="00A67E23"/>
    <w:rsid w:val="00A704D3"/>
    <w:rsid w:val="00A7088D"/>
    <w:rsid w:val="00A71822"/>
    <w:rsid w:val="00A7232A"/>
    <w:rsid w:val="00A725AD"/>
    <w:rsid w:val="00A72C20"/>
    <w:rsid w:val="00A73297"/>
    <w:rsid w:val="00A7426F"/>
    <w:rsid w:val="00A742F6"/>
    <w:rsid w:val="00A75081"/>
    <w:rsid w:val="00A752EB"/>
    <w:rsid w:val="00A75BCF"/>
    <w:rsid w:val="00A75C80"/>
    <w:rsid w:val="00A76583"/>
    <w:rsid w:val="00A7698D"/>
    <w:rsid w:val="00A770E6"/>
    <w:rsid w:val="00A77BDF"/>
    <w:rsid w:val="00A77D3B"/>
    <w:rsid w:val="00A805AA"/>
    <w:rsid w:val="00A810F4"/>
    <w:rsid w:val="00A817C8"/>
    <w:rsid w:val="00A81868"/>
    <w:rsid w:val="00A81A14"/>
    <w:rsid w:val="00A8240D"/>
    <w:rsid w:val="00A82C90"/>
    <w:rsid w:val="00A82D68"/>
    <w:rsid w:val="00A82EFF"/>
    <w:rsid w:val="00A83261"/>
    <w:rsid w:val="00A83D61"/>
    <w:rsid w:val="00A847FE"/>
    <w:rsid w:val="00A84957"/>
    <w:rsid w:val="00A85940"/>
    <w:rsid w:val="00A865D7"/>
    <w:rsid w:val="00A86B72"/>
    <w:rsid w:val="00A8717A"/>
    <w:rsid w:val="00A8750A"/>
    <w:rsid w:val="00A87695"/>
    <w:rsid w:val="00A9024B"/>
    <w:rsid w:val="00A91005"/>
    <w:rsid w:val="00A91B48"/>
    <w:rsid w:val="00A91D4D"/>
    <w:rsid w:val="00A92AD0"/>
    <w:rsid w:val="00A93040"/>
    <w:rsid w:val="00A93261"/>
    <w:rsid w:val="00A93818"/>
    <w:rsid w:val="00A940EE"/>
    <w:rsid w:val="00A954E8"/>
    <w:rsid w:val="00A9784C"/>
    <w:rsid w:val="00A97DE5"/>
    <w:rsid w:val="00AA0EB9"/>
    <w:rsid w:val="00AA1D43"/>
    <w:rsid w:val="00AA1E31"/>
    <w:rsid w:val="00AA1EBF"/>
    <w:rsid w:val="00AA23B4"/>
    <w:rsid w:val="00AA2B58"/>
    <w:rsid w:val="00AA2EDD"/>
    <w:rsid w:val="00AA3292"/>
    <w:rsid w:val="00AA3381"/>
    <w:rsid w:val="00AA4842"/>
    <w:rsid w:val="00AA4EB1"/>
    <w:rsid w:val="00AA54E2"/>
    <w:rsid w:val="00AA603E"/>
    <w:rsid w:val="00AA617B"/>
    <w:rsid w:val="00AA640F"/>
    <w:rsid w:val="00AA64B9"/>
    <w:rsid w:val="00AA6DC3"/>
    <w:rsid w:val="00AA7339"/>
    <w:rsid w:val="00AA74D6"/>
    <w:rsid w:val="00AB02D9"/>
    <w:rsid w:val="00AB02F5"/>
    <w:rsid w:val="00AB0A6B"/>
    <w:rsid w:val="00AB0FF5"/>
    <w:rsid w:val="00AB106F"/>
    <w:rsid w:val="00AB149D"/>
    <w:rsid w:val="00AB1DA4"/>
    <w:rsid w:val="00AB214D"/>
    <w:rsid w:val="00AB223F"/>
    <w:rsid w:val="00AB400D"/>
    <w:rsid w:val="00AB4876"/>
    <w:rsid w:val="00AB504B"/>
    <w:rsid w:val="00AB5214"/>
    <w:rsid w:val="00AB5941"/>
    <w:rsid w:val="00AB7112"/>
    <w:rsid w:val="00AB74A9"/>
    <w:rsid w:val="00AB7B29"/>
    <w:rsid w:val="00AC0C7F"/>
    <w:rsid w:val="00AC1261"/>
    <w:rsid w:val="00AC1914"/>
    <w:rsid w:val="00AC2BBB"/>
    <w:rsid w:val="00AC31B2"/>
    <w:rsid w:val="00AC352C"/>
    <w:rsid w:val="00AC3601"/>
    <w:rsid w:val="00AC40C8"/>
    <w:rsid w:val="00AC4852"/>
    <w:rsid w:val="00AC4896"/>
    <w:rsid w:val="00AC4DAC"/>
    <w:rsid w:val="00AC4EC5"/>
    <w:rsid w:val="00AC5684"/>
    <w:rsid w:val="00AC7688"/>
    <w:rsid w:val="00AD011D"/>
    <w:rsid w:val="00AD08C1"/>
    <w:rsid w:val="00AD09AA"/>
    <w:rsid w:val="00AD0F80"/>
    <w:rsid w:val="00AD33A1"/>
    <w:rsid w:val="00AD3DF1"/>
    <w:rsid w:val="00AD4120"/>
    <w:rsid w:val="00AD487C"/>
    <w:rsid w:val="00AD48C1"/>
    <w:rsid w:val="00AD4EFA"/>
    <w:rsid w:val="00AD673C"/>
    <w:rsid w:val="00AD6FE9"/>
    <w:rsid w:val="00AD7095"/>
    <w:rsid w:val="00AD72BF"/>
    <w:rsid w:val="00AD734D"/>
    <w:rsid w:val="00AD7B7E"/>
    <w:rsid w:val="00AE07AD"/>
    <w:rsid w:val="00AE2767"/>
    <w:rsid w:val="00AE2B89"/>
    <w:rsid w:val="00AE2C94"/>
    <w:rsid w:val="00AE3DB8"/>
    <w:rsid w:val="00AE40D2"/>
    <w:rsid w:val="00AE4304"/>
    <w:rsid w:val="00AE49A5"/>
    <w:rsid w:val="00AE4A2E"/>
    <w:rsid w:val="00AE5041"/>
    <w:rsid w:val="00AE603C"/>
    <w:rsid w:val="00AE64F0"/>
    <w:rsid w:val="00AF10B3"/>
    <w:rsid w:val="00AF1215"/>
    <w:rsid w:val="00AF14CB"/>
    <w:rsid w:val="00AF1568"/>
    <w:rsid w:val="00AF2552"/>
    <w:rsid w:val="00AF39B5"/>
    <w:rsid w:val="00AF3EF7"/>
    <w:rsid w:val="00AF3F6F"/>
    <w:rsid w:val="00AF4376"/>
    <w:rsid w:val="00AF4534"/>
    <w:rsid w:val="00AF4713"/>
    <w:rsid w:val="00AF4FF3"/>
    <w:rsid w:val="00AF6020"/>
    <w:rsid w:val="00AF6309"/>
    <w:rsid w:val="00AF67E5"/>
    <w:rsid w:val="00AF73A8"/>
    <w:rsid w:val="00B0016D"/>
    <w:rsid w:val="00B00269"/>
    <w:rsid w:val="00B0084E"/>
    <w:rsid w:val="00B009E8"/>
    <w:rsid w:val="00B01220"/>
    <w:rsid w:val="00B01724"/>
    <w:rsid w:val="00B01D07"/>
    <w:rsid w:val="00B021B7"/>
    <w:rsid w:val="00B02B8C"/>
    <w:rsid w:val="00B0312B"/>
    <w:rsid w:val="00B0317F"/>
    <w:rsid w:val="00B041B0"/>
    <w:rsid w:val="00B041D9"/>
    <w:rsid w:val="00B0537A"/>
    <w:rsid w:val="00B05A62"/>
    <w:rsid w:val="00B061C2"/>
    <w:rsid w:val="00B06559"/>
    <w:rsid w:val="00B06E25"/>
    <w:rsid w:val="00B06E99"/>
    <w:rsid w:val="00B0783C"/>
    <w:rsid w:val="00B10408"/>
    <w:rsid w:val="00B11044"/>
    <w:rsid w:val="00B11655"/>
    <w:rsid w:val="00B11D08"/>
    <w:rsid w:val="00B12CDC"/>
    <w:rsid w:val="00B13442"/>
    <w:rsid w:val="00B13A9D"/>
    <w:rsid w:val="00B1482A"/>
    <w:rsid w:val="00B14884"/>
    <w:rsid w:val="00B14933"/>
    <w:rsid w:val="00B158ED"/>
    <w:rsid w:val="00B15C3D"/>
    <w:rsid w:val="00B1659E"/>
    <w:rsid w:val="00B1703B"/>
    <w:rsid w:val="00B1731B"/>
    <w:rsid w:val="00B20249"/>
    <w:rsid w:val="00B20717"/>
    <w:rsid w:val="00B20F0B"/>
    <w:rsid w:val="00B212F2"/>
    <w:rsid w:val="00B22BBC"/>
    <w:rsid w:val="00B22E17"/>
    <w:rsid w:val="00B23529"/>
    <w:rsid w:val="00B23A20"/>
    <w:rsid w:val="00B23DCA"/>
    <w:rsid w:val="00B23E47"/>
    <w:rsid w:val="00B2419D"/>
    <w:rsid w:val="00B24200"/>
    <w:rsid w:val="00B242BA"/>
    <w:rsid w:val="00B246C5"/>
    <w:rsid w:val="00B24A36"/>
    <w:rsid w:val="00B25DD6"/>
    <w:rsid w:val="00B266D0"/>
    <w:rsid w:val="00B26D87"/>
    <w:rsid w:val="00B27273"/>
    <w:rsid w:val="00B27372"/>
    <w:rsid w:val="00B27BEB"/>
    <w:rsid w:val="00B303CD"/>
    <w:rsid w:val="00B30F6E"/>
    <w:rsid w:val="00B312C9"/>
    <w:rsid w:val="00B34438"/>
    <w:rsid w:val="00B34F66"/>
    <w:rsid w:val="00B35C1C"/>
    <w:rsid w:val="00B3615C"/>
    <w:rsid w:val="00B369B9"/>
    <w:rsid w:val="00B36DEA"/>
    <w:rsid w:val="00B3704C"/>
    <w:rsid w:val="00B377D0"/>
    <w:rsid w:val="00B3790B"/>
    <w:rsid w:val="00B37F0F"/>
    <w:rsid w:val="00B41CEA"/>
    <w:rsid w:val="00B41F4E"/>
    <w:rsid w:val="00B43358"/>
    <w:rsid w:val="00B438E2"/>
    <w:rsid w:val="00B43AEC"/>
    <w:rsid w:val="00B446CA"/>
    <w:rsid w:val="00B44A10"/>
    <w:rsid w:val="00B452D2"/>
    <w:rsid w:val="00B457D4"/>
    <w:rsid w:val="00B45816"/>
    <w:rsid w:val="00B458BA"/>
    <w:rsid w:val="00B45B40"/>
    <w:rsid w:val="00B46268"/>
    <w:rsid w:val="00B4651B"/>
    <w:rsid w:val="00B466DC"/>
    <w:rsid w:val="00B46C0C"/>
    <w:rsid w:val="00B46C2A"/>
    <w:rsid w:val="00B5033D"/>
    <w:rsid w:val="00B5063B"/>
    <w:rsid w:val="00B50A2B"/>
    <w:rsid w:val="00B51442"/>
    <w:rsid w:val="00B51F94"/>
    <w:rsid w:val="00B5281B"/>
    <w:rsid w:val="00B52862"/>
    <w:rsid w:val="00B52921"/>
    <w:rsid w:val="00B529AF"/>
    <w:rsid w:val="00B53486"/>
    <w:rsid w:val="00B535A6"/>
    <w:rsid w:val="00B53721"/>
    <w:rsid w:val="00B539A7"/>
    <w:rsid w:val="00B53AEB"/>
    <w:rsid w:val="00B544A2"/>
    <w:rsid w:val="00B54B49"/>
    <w:rsid w:val="00B55278"/>
    <w:rsid w:val="00B554D0"/>
    <w:rsid w:val="00B557FF"/>
    <w:rsid w:val="00B561BA"/>
    <w:rsid w:val="00B5660C"/>
    <w:rsid w:val="00B56A23"/>
    <w:rsid w:val="00B57719"/>
    <w:rsid w:val="00B57D57"/>
    <w:rsid w:val="00B60239"/>
    <w:rsid w:val="00B60295"/>
    <w:rsid w:val="00B60B5D"/>
    <w:rsid w:val="00B6234A"/>
    <w:rsid w:val="00B62469"/>
    <w:rsid w:val="00B62526"/>
    <w:rsid w:val="00B626A2"/>
    <w:rsid w:val="00B64720"/>
    <w:rsid w:val="00B65CB5"/>
    <w:rsid w:val="00B65E40"/>
    <w:rsid w:val="00B663CE"/>
    <w:rsid w:val="00B67CFE"/>
    <w:rsid w:val="00B70BD5"/>
    <w:rsid w:val="00B70C4E"/>
    <w:rsid w:val="00B70E92"/>
    <w:rsid w:val="00B71034"/>
    <w:rsid w:val="00B710D3"/>
    <w:rsid w:val="00B71649"/>
    <w:rsid w:val="00B71D26"/>
    <w:rsid w:val="00B722A9"/>
    <w:rsid w:val="00B726E1"/>
    <w:rsid w:val="00B73533"/>
    <w:rsid w:val="00B7583A"/>
    <w:rsid w:val="00B76DEE"/>
    <w:rsid w:val="00B76F89"/>
    <w:rsid w:val="00B7765D"/>
    <w:rsid w:val="00B77E41"/>
    <w:rsid w:val="00B77F9C"/>
    <w:rsid w:val="00B80053"/>
    <w:rsid w:val="00B8029D"/>
    <w:rsid w:val="00B80A80"/>
    <w:rsid w:val="00B813E6"/>
    <w:rsid w:val="00B814F9"/>
    <w:rsid w:val="00B8179D"/>
    <w:rsid w:val="00B82C10"/>
    <w:rsid w:val="00B834E5"/>
    <w:rsid w:val="00B83AF2"/>
    <w:rsid w:val="00B83CFD"/>
    <w:rsid w:val="00B83D5C"/>
    <w:rsid w:val="00B843D7"/>
    <w:rsid w:val="00B849E9"/>
    <w:rsid w:val="00B84FD9"/>
    <w:rsid w:val="00B85AC9"/>
    <w:rsid w:val="00B86021"/>
    <w:rsid w:val="00B863DD"/>
    <w:rsid w:val="00B86434"/>
    <w:rsid w:val="00B86446"/>
    <w:rsid w:val="00B86634"/>
    <w:rsid w:val="00B86D80"/>
    <w:rsid w:val="00B86DB6"/>
    <w:rsid w:val="00B87AFB"/>
    <w:rsid w:val="00B87EEE"/>
    <w:rsid w:val="00B90972"/>
    <w:rsid w:val="00B90E04"/>
    <w:rsid w:val="00B90F03"/>
    <w:rsid w:val="00B91E2C"/>
    <w:rsid w:val="00B9281A"/>
    <w:rsid w:val="00B92D39"/>
    <w:rsid w:val="00B933BA"/>
    <w:rsid w:val="00B94120"/>
    <w:rsid w:val="00B9422D"/>
    <w:rsid w:val="00B948DD"/>
    <w:rsid w:val="00B94BB9"/>
    <w:rsid w:val="00B94D65"/>
    <w:rsid w:val="00B95437"/>
    <w:rsid w:val="00B956A5"/>
    <w:rsid w:val="00B9594F"/>
    <w:rsid w:val="00B95C7E"/>
    <w:rsid w:val="00B95EA1"/>
    <w:rsid w:val="00B96D19"/>
    <w:rsid w:val="00B97639"/>
    <w:rsid w:val="00B9797D"/>
    <w:rsid w:val="00B97B93"/>
    <w:rsid w:val="00B97BDE"/>
    <w:rsid w:val="00BA09D6"/>
    <w:rsid w:val="00BA0A3D"/>
    <w:rsid w:val="00BA0B29"/>
    <w:rsid w:val="00BA1AED"/>
    <w:rsid w:val="00BA1CCD"/>
    <w:rsid w:val="00BA1E1D"/>
    <w:rsid w:val="00BA1FF7"/>
    <w:rsid w:val="00BA2496"/>
    <w:rsid w:val="00BA2F4B"/>
    <w:rsid w:val="00BA3D09"/>
    <w:rsid w:val="00BA3FEB"/>
    <w:rsid w:val="00BA4555"/>
    <w:rsid w:val="00BA4BD6"/>
    <w:rsid w:val="00BA4C30"/>
    <w:rsid w:val="00BA508A"/>
    <w:rsid w:val="00BA5580"/>
    <w:rsid w:val="00BA573F"/>
    <w:rsid w:val="00BA5C87"/>
    <w:rsid w:val="00BA664C"/>
    <w:rsid w:val="00BA6687"/>
    <w:rsid w:val="00BA6864"/>
    <w:rsid w:val="00BA6C34"/>
    <w:rsid w:val="00BA6C52"/>
    <w:rsid w:val="00BA6CBE"/>
    <w:rsid w:val="00BA7091"/>
    <w:rsid w:val="00BA7423"/>
    <w:rsid w:val="00BA7D6C"/>
    <w:rsid w:val="00BB03FD"/>
    <w:rsid w:val="00BB07D9"/>
    <w:rsid w:val="00BB09E4"/>
    <w:rsid w:val="00BB1460"/>
    <w:rsid w:val="00BB1CDB"/>
    <w:rsid w:val="00BB1F51"/>
    <w:rsid w:val="00BB2C70"/>
    <w:rsid w:val="00BB30BE"/>
    <w:rsid w:val="00BB38E8"/>
    <w:rsid w:val="00BB3C16"/>
    <w:rsid w:val="00BB4BBC"/>
    <w:rsid w:val="00BB511B"/>
    <w:rsid w:val="00BB527B"/>
    <w:rsid w:val="00BB53DD"/>
    <w:rsid w:val="00BB54DA"/>
    <w:rsid w:val="00BB5F7A"/>
    <w:rsid w:val="00BB72A0"/>
    <w:rsid w:val="00BB7BD7"/>
    <w:rsid w:val="00BB7DE7"/>
    <w:rsid w:val="00BB7E20"/>
    <w:rsid w:val="00BC076A"/>
    <w:rsid w:val="00BC1C3A"/>
    <w:rsid w:val="00BC2776"/>
    <w:rsid w:val="00BC2CB3"/>
    <w:rsid w:val="00BC337B"/>
    <w:rsid w:val="00BC3928"/>
    <w:rsid w:val="00BC3DF0"/>
    <w:rsid w:val="00BC40D5"/>
    <w:rsid w:val="00BC471D"/>
    <w:rsid w:val="00BC4777"/>
    <w:rsid w:val="00BC5E1A"/>
    <w:rsid w:val="00BC7082"/>
    <w:rsid w:val="00BC7F76"/>
    <w:rsid w:val="00BD06A5"/>
    <w:rsid w:val="00BD08FB"/>
    <w:rsid w:val="00BD0C1F"/>
    <w:rsid w:val="00BD0E28"/>
    <w:rsid w:val="00BD263A"/>
    <w:rsid w:val="00BD288E"/>
    <w:rsid w:val="00BD32B8"/>
    <w:rsid w:val="00BD47FE"/>
    <w:rsid w:val="00BD50B4"/>
    <w:rsid w:val="00BD516A"/>
    <w:rsid w:val="00BD56C8"/>
    <w:rsid w:val="00BD6942"/>
    <w:rsid w:val="00BD76BE"/>
    <w:rsid w:val="00BE0796"/>
    <w:rsid w:val="00BE182B"/>
    <w:rsid w:val="00BE1B51"/>
    <w:rsid w:val="00BE1E54"/>
    <w:rsid w:val="00BE21E1"/>
    <w:rsid w:val="00BE2893"/>
    <w:rsid w:val="00BE2D92"/>
    <w:rsid w:val="00BE2DEB"/>
    <w:rsid w:val="00BE3E85"/>
    <w:rsid w:val="00BE42B6"/>
    <w:rsid w:val="00BE4562"/>
    <w:rsid w:val="00BE582B"/>
    <w:rsid w:val="00BE65E7"/>
    <w:rsid w:val="00BE6AD4"/>
    <w:rsid w:val="00BE6ADC"/>
    <w:rsid w:val="00BE75E9"/>
    <w:rsid w:val="00BF0C83"/>
    <w:rsid w:val="00BF0DC1"/>
    <w:rsid w:val="00BF137C"/>
    <w:rsid w:val="00BF20CA"/>
    <w:rsid w:val="00BF232E"/>
    <w:rsid w:val="00BF28E3"/>
    <w:rsid w:val="00BF2F57"/>
    <w:rsid w:val="00BF4EAB"/>
    <w:rsid w:val="00BF5395"/>
    <w:rsid w:val="00BF7D40"/>
    <w:rsid w:val="00C0014B"/>
    <w:rsid w:val="00C001EB"/>
    <w:rsid w:val="00C00371"/>
    <w:rsid w:val="00C00630"/>
    <w:rsid w:val="00C0091E"/>
    <w:rsid w:val="00C01174"/>
    <w:rsid w:val="00C01685"/>
    <w:rsid w:val="00C022C5"/>
    <w:rsid w:val="00C023BA"/>
    <w:rsid w:val="00C02F82"/>
    <w:rsid w:val="00C030CD"/>
    <w:rsid w:val="00C03ED6"/>
    <w:rsid w:val="00C03EDA"/>
    <w:rsid w:val="00C04FF5"/>
    <w:rsid w:val="00C075E2"/>
    <w:rsid w:val="00C0786A"/>
    <w:rsid w:val="00C07EFF"/>
    <w:rsid w:val="00C10117"/>
    <w:rsid w:val="00C106D5"/>
    <w:rsid w:val="00C12132"/>
    <w:rsid w:val="00C12A9C"/>
    <w:rsid w:val="00C13B08"/>
    <w:rsid w:val="00C13FF7"/>
    <w:rsid w:val="00C14683"/>
    <w:rsid w:val="00C147FC"/>
    <w:rsid w:val="00C14F7B"/>
    <w:rsid w:val="00C15413"/>
    <w:rsid w:val="00C1573C"/>
    <w:rsid w:val="00C15D64"/>
    <w:rsid w:val="00C16201"/>
    <w:rsid w:val="00C1646E"/>
    <w:rsid w:val="00C16FDE"/>
    <w:rsid w:val="00C170CB"/>
    <w:rsid w:val="00C17891"/>
    <w:rsid w:val="00C178F4"/>
    <w:rsid w:val="00C2064F"/>
    <w:rsid w:val="00C2066C"/>
    <w:rsid w:val="00C20DD5"/>
    <w:rsid w:val="00C21DCF"/>
    <w:rsid w:val="00C2214F"/>
    <w:rsid w:val="00C22D50"/>
    <w:rsid w:val="00C230CA"/>
    <w:rsid w:val="00C23154"/>
    <w:rsid w:val="00C245BE"/>
    <w:rsid w:val="00C25C01"/>
    <w:rsid w:val="00C26095"/>
    <w:rsid w:val="00C264E5"/>
    <w:rsid w:val="00C26581"/>
    <w:rsid w:val="00C26917"/>
    <w:rsid w:val="00C26E25"/>
    <w:rsid w:val="00C27A38"/>
    <w:rsid w:val="00C27A66"/>
    <w:rsid w:val="00C27F0B"/>
    <w:rsid w:val="00C30B7B"/>
    <w:rsid w:val="00C31CA4"/>
    <w:rsid w:val="00C3211C"/>
    <w:rsid w:val="00C32AAA"/>
    <w:rsid w:val="00C3331C"/>
    <w:rsid w:val="00C3358C"/>
    <w:rsid w:val="00C337D9"/>
    <w:rsid w:val="00C33CB7"/>
    <w:rsid w:val="00C3457B"/>
    <w:rsid w:val="00C3469A"/>
    <w:rsid w:val="00C34EED"/>
    <w:rsid w:val="00C3550A"/>
    <w:rsid w:val="00C35A2E"/>
    <w:rsid w:val="00C368B1"/>
    <w:rsid w:val="00C36DD0"/>
    <w:rsid w:val="00C36F2C"/>
    <w:rsid w:val="00C37185"/>
    <w:rsid w:val="00C400E7"/>
    <w:rsid w:val="00C40599"/>
    <w:rsid w:val="00C405E8"/>
    <w:rsid w:val="00C4063C"/>
    <w:rsid w:val="00C40A57"/>
    <w:rsid w:val="00C41658"/>
    <w:rsid w:val="00C4193A"/>
    <w:rsid w:val="00C41AE1"/>
    <w:rsid w:val="00C41AEB"/>
    <w:rsid w:val="00C42894"/>
    <w:rsid w:val="00C42A81"/>
    <w:rsid w:val="00C42FE4"/>
    <w:rsid w:val="00C43C58"/>
    <w:rsid w:val="00C44532"/>
    <w:rsid w:val="00C449A1"/>
    <w:rsid w:val="00C45145"/>
    <w:rsid w:val="00C4746D"/>
    <w:rsid w:val="00C477D5"/>
    <w:rsid w:val="00C47896"/>
    <w:rsid w:val="00C5109C"/>
    <w:rsid w:val="00C511EF"/>
    <w:rsid w:val="00C515AB"/>
    <w:rsid w:val="00C51E13"/>
    <w:rsid w:val="00C51F31"/>
    <w:rsid w:val="00C52909"/>
    <w:rsid w:val="00C52D45"/>
    <w:rsid w:val="00C533B4"/>
    <w:rsid w:val="00C53D1B"/>
    <w:rsid w:val="00C54AC5"/>
    <w:rsid w:val="00C54D5B"/>
    <w:rsid w:val="00C54E57"/>
    <w:rsid w:val="00C55092"/>
    <w:rsid w:val="00C55359"/>
    <w:rsid w:val="00C564C2"/>
    <w:rsid w:val="00C56957"/>
    <w:rsid w:val="00C56E2C"/>
    <w:rsid w:val="00C57013"/>
    <w:rsid w:val="00C572BA"/>
    <w:rsid w:val="00C57630"/>
    <w:rsid w:val="00C6036D"/>
    <w:rsid w:val="00C60D68"/>
    <w:rsid w:val="00C619BC"/>
    <w:rsid w:val="00C61A4D"/>
    <w:rsid w:val="00C61C54"/>
    <w:rsid w:val="00C6215D"/>
    <w:rsid w:val="00C62340"/>
    <w:rsid w:val="00C626BD"/>
    <w:rsid w:val="00C62A8C"/>
    <w:rsid w:val="00C6301F"/>
    <w:rsid w:val="00C639FB"/>
    <w:rsid w:val="00C64014"/>
    <w:rsid w:val="00C644CE"/>
    <w:rsid w:val="00C64C06"/>
    <w:rsid w:val="00C64C1A"/>
    <w:rsid w:val="00C64EE4"/>
    <w:rsid w:val="00C6512D"/>
    <w:rsid w:val="00C66112"/>
    <w:rsid w:val="00C66B77"/>
    <w:rsid w:val="00C67258"/>
    <w:rsid w:val="00C703E9"/>
    <w:rsid w:val="00C704EC"/>
    <w:rsid w:val="00C707E8"/>
    <w:rsid w:val="00C72037"/>
    <w:rsid w:val="00C72E6F"/>
    <w:rsid w:val="00C7333B"/>
    <w:rsid w:val="00C738C7"/>
    <w:rsid w:val="00C756B7"/>
    <w:rsid w:val="00C766E4"/>
    <w:rsid w:val="00C76CD5"/>
    <w:rsid w:val="00C774AC"/>
    <w:rsid w:val="00C77839"/>
    <w:rsid w:val="00C77BD7"/>
    <w:rsid w:val="00C77D83"/>
    <w:rsid w:val="00C77DE2"/>
    <w:rsid w:val="00C8044C"/>
    <w:rsid w:val="00C80F54"/>
    <w:rsid w:val="00C81162"/>
    <w:rsid w:val="00C818DC"/>
    <w:rsid w:val="00C819D6"/>
    <w:rsid w:val="00C81E7D"/>
    <w:rsid w:val="00C821D7"/>
    <w:rsid w:val="00C82C10"/>
    <w:rsid w:val="00C82D37"/>
    <w:rsid w:val="00C83748"/>
    <w:rsid w:val="00C84966"/>
    <w:rsid w:val="00C84967"/>
    <w:rsid w:val="00C84C63"/>
    <w:rsid w:val="00C8541B"/>
    <w:rsid w:val="00C85A7D"/>
    <w:rsid w:val="00C86E58"/>
    <w:rsid w:val="00C86F26"/>
    <w:rsid w:val="00C8709C"/>
    <w:rsid w:val="00C87610"/>
    <w:rsid w:val="00C8785D"/>
    <w:rsid w:val="00C879A9"/>
    <w:rsid w:val="00C90FF7"/>
    <w:rsid w:val="00C912B0"/>
    <w:rsid w:val="00C91A7D"/>
    <w:rsid w:val="00C91E57"/>
    <w:rsid w:val="00C927B3"/>
    <w:rsid w:val="00C93D44"/>
    <w:rsid w:val="00C94195"/>
    <w:rsid w:val="00C947B9"/>
    <w:rsid w:val="00C94DE8"/>
    <w:rsid w:val="00C94FCA"/>
    <w:rsid w:val="00C952F9"/>
    <w:rsid w:val="00C955C9"/>
    <w:rsid w:val="00C9582E"/>
    <w:rsid w:val="00C95928"/>
    <w:rsid w:val="00C960BC"/>
    <w:rsid w:val="00C96B29"/>
    <w:rsid w:val="00C96DDD"/>
    <w:rsid w:val="00C96DE6"/>
    <w:rsid w:val="00C9702A"/>
    <w:rsid w:val="00CA108D"/>
    <w:rsid w:val="00CA231F"/>
    <w:rsid w:val="00CA3037"/>
    <w:rsid w:val="00CA323E"/>
    <w:rsid w:val="00CA3B45"/>
    <w:rsid w:val="00CA4190"/>
    <w:rsid w:val="00CA42EC"/>
    <w:rsid w:val="00CA460A"/>
    <w:rsid w:val="00CA482D"/>
    <w:rsid w:val="00CA4B8C"/>
    <w:rsid w:val="00CA54B5"/>
    <w:rsid w:val="00CA5A54"/>
    <w:rsid w:val="00CA670D"/>
    <w:rsid w:val="00CA76BD"/>
    <w:rsid w:val="00CA7CFE"/>
    <w:rsid w:val="00CB03AE"/>
    <w:rsid w:val="00CB0404"/>
    <w:rsid w:val="00CB0405"/>
    <w:rsid w:val="00CB09A8"/>
    <w:rsid w:val="00CB12FF"/>
    <w:rsid w:val="00CB1746"/>
    <w:rsid w:val="00CB1F37"/>
    <w:rsid w:val="00CB21CC"/>
    <w:rsid w:val="00CB25C6"/>
    <w:rsid w:val="00CB3AD6"/>
    <w:rsid w:val="00CB40CE"/>
    <w:rsid w:val="00CB4174"/>
    <w:rsid w:val="00CB472B"/>
    <w:rsid w:val="00CB4E99"/>
    <w:rsid w:val="00CB52E1"/>
    <w:rsid w:val="00CB553B"/>
    <w:rsid w:val="00CB5804"/>
    <w:rsid w:val="00CB5CE0"/>
    <w:rsid w:val="00CB6213"/>
    <w:rsid w:val="00CB6DF5"/>
    <w:rsid w:val="00CB71B2"/>
    <w:rsid w:val="00CC047B"/>
    <w:rsid w:val="00CC080D"/>
    <w:rsid w:val="00CC1081"/>
    <w:rsid w:val="00CC1583"/>
    <w:rsid w:val="00CC1941"/>
    <w:rsid w:val="00CC1969"/>
    <w:rsid w:val="00CC2090"/>
    <w:rsid w:val="00CC238C"/>
    <w:rsid w:val="00CC2A21"/>
    <w:rsid w:val="00CC2B84"/>
    <w:rsid w:val="00CC3305"/>
    <w:rsid w:val="00CC353A"/>
    <w:rsid w:val="00CC3BE7"/>
    <w:rsid w:val="00CC5832"/>
    <w:rsid w:val="00CC58D6"/>
    <w:rsid w:val="00CC5B5A"/>
    <w:rsid w:val="00CC62F8"/>
    <w:rsid w:val="00CC63C0"/>
    <w:rsid w:val="00CC6833"/>
    <w:rsid w:val="00CC6B3D"/>
    <w:rsid w:val="00CC7645"/>
    <w:rsid w:val="00CC7B2D"/>
    <w:rsid w:val="00CD0675"/>
    <w:rsid w:val="00CD0E2D"/>
    <w:rsid w:val="00CD10E1"/>
    <w:rsid w:val="00CD1107"/>
    <w:rsid w:val="00CD14CA"/>
    <w:rsid w:val="00CD171A"/>
    <w:rsid w:val="00CD1A28"/>
    <w:rsid w:val="00CD2418"/>
    <w:rsid w:val="00CD242C"/>
    <w:rsid w:val="00CD3142"/>
    <w:rsid w:val="00CD3772"/>
    <w:rsid w:val="00CD4C03"/>
    <w:rsid w:val="00CD4C9A"/>
    <w:rsid w:val="00CD57CE"/>
    <w:rsid w:val="00CD5A2A"/>
    <w:rsid w:val="00CD5CD1"/>
    <w:rsid w:val="00CD5FCF"/>
    <w:rsid w:val="00CD620D"/>
    <w:rsid w:val="00CD6724"/>
    <w:rsid w:val="00CD6875"/>
    <w:rsid w:val="00CD6C66"/>
    <w:rsid w:val="00CE002E"/>
    <w:rsid w:val="00CE0357"/>
    <w:rsid w:val="00CE0C4A"/>
    <w:rsid w:val="00CE147B"/>
    <w:rsid w:val="00CE195D"/>
    <w:rsid w:val="00CE3176"/>
    <w:rsid w:val="00CE3227"/>
    <w:rsid w:val="00CE41CD"/>
    <w:rsid w:val="00CE4D46"/>
    <w:rsid w:val="00CE4E59"/>
    <w:rsid w:val="00CE513B"/>
    <w:rsid w:val="00CE54A4"/>
    <w:rsid w:val="00CE5A5D"/>
    <w:rsid w:val="00CE5EC9"/>
    <w:rsid w:val="00CE600D"/>
    <w:rsid w:val="00CE6101"/>
    <w:rsid w:val="00CE6372"/>
    <w:rsid w:val="00CE690A"/>
    <w:rsid w:val="00CE69E1"/>
    <w:rsid w:val="00CE702F"/>
    <w:rsid w:val="00CE7334"/>
    <w:rsid w:val="00CE77A4"/>
    <w:rsid w:val="00CF07D5"/>
    <w:rsid w:val="00CF0D9D"/>
    <w:rsid w:val="00CF0DA9"/>
    <w:rsid w:val="00CF0EB4"/>
    <w:rsid w:val="00CF2A39"/>
    <w:rsid w:val="00CF2A8A"/>
    <w:rsid w:val="00CF3256"/>
    <w:rsid w:val="00CF3766"/>
    <w:rsid w:val="00CF3821"/>
    <w:rsid w:val="00CF4155"/>
    <w:rsid w:val="00CF5197"/>
    <w:rsid w:val="00CF57B6"/>
    <w:rsid w:val="00CF606D"/>
    <w:rsid w:val="00CF60A1"/>
    <w:rsid w:val="00CF6379"/>
    <w:rsid w:val="00CF6CC3"/>
    <w:rsid w:val="00CF6CE2"/>
    <w:rsid w:val="00CF7AA5"/>
    <w:rsid w:val="00CF7CA9"/>
    <w:rsid w:val="00D000EF"/>
    <w:rsid w:val="00D00AB5"/>
    <w:rsid w:val="00D00BD5"/>
    <w:rsid w:val="00D00CC1"/>
    <w:rsid w:val="00D01217"/>
    <w:rsid w:val="00D02438"/>
    <w:rsid w:val="00D02646"/>
    <w:rsid w:val="00D02C2D"/>
    <w:rsid w:val="00D03E8D"/>
    <w:rsid w:val="00D04009"/>
    <w:rsid w:val="00D044D7"/>
    <w:rsid w:val="00D051FB"/>
    <w:rsid w:val="00D05543"/>
    <w:rsid w:val="00D060FC"/>
    <w:rsid w:val="00D0647F"/>
    <w:rsid w:val="00D06B4F"/>
    <w:rsid w:val="00D0784C"/>
    <w:rsid w:val="00D07DDD"/>
    <w:rsid w:val="00D07E85"/>
    <w:rsid w:val="00D07E96"/>
    <w:rsid w:val="00D121E3"/>
    <w:rsid w:val="00D12C24"/>
    <w:rsid w:val="00D13A02"/>
    <w:rsid w:val="00D14B80"/>
    <w:rsid w:val="00D14B8C"/>
    <w:rsid w:val="00D1532B"/>
    <w:rsid w:val="00D1599F"/>
    <w:rsid w:val="00D162BF"/>
    <w:rsid w:val="00D17680"/>
    <w:rsid w:val="00D20118"/>
    <w:rsid w:val="00D20825"/>
    <w:rsid w:val="00D21365"/>
    <w:rsid w:val="00D21DC7"/>
    <w:rsid w:val="00D2209F"/>
    <w:rsid w:val="00D22D67"/>
    <w:rsid w:val="00D23599"/>
    <w:rsid w:val="00D240A0"/>
    <w:rsid w:val="00D245C0"/>
    <w:rsid w:val="00D255C2"/>
    <w:rsid w:val="00D2590C"/>
    <w:rsid w:val="00D25B88"/>
    <w:rsid w:val="00D260E5"/>
    <w:rsid w:val="00D2785E"/>
    <w:rsid w:val="00D27904"/>
    <w:rsid w:val="00D31D8A"/>
    <w:rsid w:val="00D31DBB"/>
    <w:rsid w:val="00D31E9B"/>
    <w:rsid w:val="00D32186"/>
    <w:rsid w:val="00D325F4"/>
    <w:rsid w:val="00D32DED"/>
    <w:rsid w:val="00D335EE"/>
    <w:rsid w:val="00D36071"/>
    <w:rsid w:val="00D36105"/>
    <w:rsid w:val="00D3744E"/>
    <w:rsid w:val="00D374AD"/>
    <w:rsid w:val="00D4005E"/>
    <w:rsid w:val="00D40D18"/>
    <w:rsid w:val="00D412A8"/>
    <w:rsid w:val="00D416A6"/>
    <w:rsid w:val="00D417EC"/>
    <w:rsid w:val="00D422A7"/>
    <w:rsid w:val="00D42469"/>
    <w:rsid w:val="00D42F89"/>
    <w:rsid w:val="00D43D24"/>
    <w:rsid w:val="00D44114"/>
    <w:rsid w:val="00D452F7"/>
    <w:rsid w:val="00D457E8"/>
    <w:rsid w:val="00D45C6B"/>
    <w:rsid w:val="00D47389"/>
    <w:rsid w:val="00D47BCB"/>
    <w:rsid w:val="00D50123"/>
    <w:rsid w:val="00D50151"/>
    <w:rsid w:val="00D50E33"/>
    <w:rsid w:val="00D52C82"/>
    <w:rsid w:val="00D5329A"/>
    <w:rsid w:val="00D5344C"/>
    <w:rsid w:val="00D53D37"/>
    <w:rsid w:val="00D54986"/>
    <w:rsid w:val="00D55892"/>
    <w:rsid w:val="00D55F50"/>
    <w:rsid w:val="00D56C49"/>
    <w:rsid w:val="00D5761F"/>
    <w:rsid w:val="00D625BA"/>
    <w:rsid w:val="00D62C55"/>
    <w:rsid w:val="00D62D72"/>
    <w:rsid w:val="00D632F2"/>
    <w:rsid w:val="00D63E45"/>
    <w:rsid w:val="00D64D30"/>
    <w:rsid w:val="00D64D47"/>
    <w:rsid w:val="00D6561F"/>
    <w:rsid w:val="00D658D7"/>
    <w:rsid w:val="00D66839"/>
    <w:rsid w:val="00D66940"/>
    <w:rsid w:val="00D66AC3"/>
    <w:rsid w:val="00D66F7F"/>
    <w:rsid w:val="00D6759E"/>
    <w:rsid w:val="00D70677"/>
    <w:rsid w:val="00D70E28"/>
    <w:rsid w:val="00D71326"/>
    <w:rsid w:val="00D71D44"/>
    <w:rsid w:val="00D71D7F"/>
    <w:rsid w:val="00D71E88"/>
    <w:rsid w:val="00D72E06"/>
    <w:rsid w:val="00D73377"/>
    <w:rsid w:val="00D73E93"/>
    <w:rsid w:val="00D74CFE"/>
    <w:rsid w:val="00D74D75"/>
    <w:rsid w:val="00D75FFB"/>
    <w:rsid w:val="00D7603C"/>
    <w:rsid w:val="00D76AFF"/>
    <w:rsid w:val="00D800AB"/>
    <w:rsid w:val="00D802AF"/>
    <w:rsid w:val="00D8030F"/>
    <w:rsid w:val="00D80DBB"/>
    <w:rsid w:val="00D81220"/>
    <w:rsid w:val="00D81767"/>
    <w:rsid w:val="00D81AA5"/>
    <w:rsid w:val="00D81C44"/>
    <w:rsid w:val="00D8492D"/>
    <w:rsid w:val="00D84B56"/>
    <w:rsid w:val="00D84D5A"/>
    <w:rsid w:val="00D851BA"/>
    <w:rsid w:val="00D853AE"/>
    <w:rsid w:val="00D85401"/>
    <w:rsid w:val="00D85CAB"/>
    <w:rsid w:val="00D8644F"/>
    <w:rsid w:val="00D8673B"/>
    <w:rsid w:val="00D868E8"/>
    <w:rsid w:val="00D87C51"/>
    <w:rsid w:val="00D87E3C"/>
    <w:rsid w:val="00D905AB"/>
    <w:rsid w:val="00D90738"/>
    <w:rsid w:val="00D9086A"/>
    <w:rsid w:val="00D90A09"/>
    <w:rsid w:val="00D90A48"/>
    <w:rsid w:val="00D914DD"/>
    <w:rsid w:val="00D92A08"/>
    <w:rsid w:val="00D937F2"/>
    <w:rsid w:val="00D93ECE"/>
    <w:rsid w:val="00D94D6D"/>
    <w:rsid w:val="00D9535A"/>
    <w:rsid w:val="00D965DE"/>
    <w:rsid w:val="00D965E1"/>
    <w:rsid w:val="00D96D71"/>
    <w:rsid w:val="00D96FE7"/>
    <w:rsid w:val="00D97247"/>
    <w:rsid w:val="00D97B76"/>
    <w:rsid w:val="00DA045E"/>
    <w:rsid w:val="00DA0C71"/>
    <w:rsid w:val="00DA1F8D"/>
    <w:rsid w:val="00DA22B1"/>
    <w:rsid w:val="00DA2F93"/>
    <w:rsid w:val="00DA388F"/>
    <w:rsid w:val="00DA3A82"/>
    <w:rsid w:val="00DA3CD6"/>
    <w:rsid w:val="00DA42D3"/>
    <w:rsid w:val="00DA432A"/>
    <w:rsid w:val="00DA4C48"/>
    <w:rsid w:val="00DA4DDF"/>
    <w:rsid w:val="00DA5309"/>
    <w:rsid w:val="00DA7495"/>
    <w:rsid w:val="00DA7559"/>
    <w:rsid w:val="00DA7FFB"/>
    <w:rsid w:val="00DB049B"/>
    <w:rsid w:val="00DB0543"/>
    <w:rsid w:val="00DB05B9"/>
    <w:rsid w:val="00DB0715"/>
    <w:rsid w:val="00DB0DE0"/>
    <w:rsid w:val="00DB12F5"/>
    <w:rsid w:val="00DB2480"/>
    <w:rsid w:val="00DB4356"/>
    <w:rsid w:val="00DB43AC"/>
    <w:rsid w:val="00DB4706"/>
    <w:rsid w:val="00DB486E"/>
    <w:rsid w:val="00DB502C"/>
    <w:rsid w:val="00DB50BC"/>
    <w:rsid w:val="00DB5369"/>
    <w:rsid w:val="00DB5532"/>
    <w:rsid w:val="00DB64CF"/>
    <w:rsid w:val="00DB72ED"/>
    <w:rsid w:val="00DB765E"/>
    <w:rsid w:val="00DB7E97"/>
    <w:rsid w:val="00DC00ED"/>
    <w:rsid w:val="00DC161F"/>
    <w:rsid w:val="00DC349A"/>
    <w:rsid w:val="00DC364A"/>
    <w:rsid w:val="00DC3CEB"/>
    <w:rsid w:val="00DC3DF1"/>
    <w:rsid w:val="00DC3F29"/>
    <w:rsid w:val="00DC3F7C"/>
    <w:rsid w:val="00DC4033"/>
    <w:rsid w:val="00DC5344"/>
    <w:rsid w:val="00DC5450"/>
    <w:rsid w:val="00DC553A"/>
    <w:rsid w:val="00DC5C88"/>
    <w:rsid w:val="00DC5F11"/>
    <w:rsid w:val="00DC69B9"/>
    <w:rsid w:val="00DC7347"/>
    <w:rsid w:val="00DC7E1D"/>
    <w:rsid w:val="00DD08DC"/>
    <w:rsid w:val="00DD1B7F"/>
    <w:rsid w:val="00DD1C35"/>
    <w:rsid w:val="00DD2A2C"/>
    <w:rsid w:val="00DD2EF2"/>
    <w:rsid w:val="00DD2F6A"/>
    <w:rsid w:val="00DD305F"/>
    <w:rsid w:val="00DD37BC"/>
    <w:rsid w:val="00DD3AE9"/>
    <w:rsid w:val="00DD3C2F"/>
    <w:rsid w:val="00DD3DE0"/>
    <w:rsid w:val="00DD4156"/>
    <w:rsid w:val="00DD4A46"/>
    <w:rsid w:val="00DD4BB2"/>
    <w:rsid w:val="00DD503D"/>
    <w:rsid w:val="00DD5290"/>
    <w:rsid w:val="00DD5A14"/>
    <w:rsid w:val="00DD5A81"/>
    <w:rsid w:val="00DD5E59"/>
    <w:rsid w:val="00DD6951"/>
    <w:rsid w:val="00DD6B72"/>
    <w:rsid w:val="00DD7A50"/>
    <w:rsid w:val="00DD7E56"/>
    <w:rsid w:val="00DE181B"/>
    <w:rsid w:val="00DE1B3C"/>
    <w:rsid w:val="00DE226B"/>
    <w:rsid w:val="00DE2546"/>
    <w:rsid w:val="00DE26E5"/>
    <w:rsid w:val="00DE2E24"/>
    <w:rsid w:val="00DE31EF"/>
    <w:rsid w:val="00DE3476"/>
    <w:rsid w:val="00DE35DF"/>
    <w:rsid w:val="00DE4143"/>
    <w:rsid w:val="00DE4883"/>
    <w:rsid w:val="00DE48A2"/>
    <w:rsid w:val="00DE5002"/>
    <w:rsid w:val="00DE51C7"/>
    <w:rsid w:val="00DE58F7"/>
    <w:rsid w:val="00DE6142"/>
    <w:rsid w:val="00DE618C"/>
    <w:rsid w:val="00DE63D3"/>
    <w:rsid w:val="00DE6B4C"/>
    <w:rsid w:val="00DE770E"/>
    <w:rsid w:val="00DF04F7"/>
    <w:rsid w:val="00DF124B"/>
    <w:rsid w:val="00DF1805"/>
    <w:rsid w:val="00DF1FAC"/>
    <w:rsid w:val="00DF21A7"/>
    <w:rsid w:val="00DF2FF1"/>
    <w:rsid w:val="00DF30A6"/>
    <w:rsid w:val="00DF30D4"/>
    <w:rsid w:val="00DF3DDC"/>
    <w:rsid w:val="00DF3E98"/>
    <w:rsid w:val="00DF4569"/>
    <w:rsid w:val="00DF58EE"/>
    <w:rsid w:val="00DF5B5D"/>
    <w:rsid w:val="00DF5E12"/>
    <w:rsid w:val="00DF6204"/>
    <w:rsid w:val="00DF6587"/>
    <w:rsid w:val="00DF6734"/>
    <w:rsid w:val="00DF698D"/>
    <w:rsid w:val="00E00831"/>
    <w:rsid w:val="00E00C0A"/>
    <w:rsid w:val="00E01082"/>
    <w:rsid w:val="00E01785"/>
    <w:rsid w:val="00E01C0B"/>
    <w:rsid w:val="00E0237D"/>
    <w:rsid w:val="00E03334"/>
    <w:rsid w:val="00E04534"/>
    <w:rsid w:val="00E0521B"/>
    <w:rsid w:val="00E05951"/>
    <w:rsid w:val="00E063B2"/>
    <w:rsid w:val="00E064A7"/>
    <w:rsid w:val="00E065EA"/>
    <w:rsid w:val="00E072DC"/>
    <w:rsid w:val="00E07818"/>
    <w:rsid w:val="00E0789B"/>
    <w:rsid w:val="00E07DA4"/>
    <w:rsid w:val="00E1020F"/>
    <w:rsid w:val="00E107B3"/>
    <w:rsid w:val="00E10E0B"/>
    <w:rsid w:val="00E117FC"/>
    <w:rsid w:val="00E12340"/>
    <w:rsid w:val="00E12F74"/>
    <w:rsid w:val="00E137C6"/>
    <w:rsid w:val="00E13B5D"/>
    <w:rsid w:val="00E13E4C"/>
    <w:rsid w:val="00E13E5A"/>
    <w:rsid w:val="00E1469D"/>
    <w:rsid w:val="00E1523E"/>
    <w:rsid w:val="00E152C5"/>
    <w:rsid w:val="00E155BD"/>
    <w:rsid w:val="00E15ACE"/>
    <w:rsid w:val="00E161B1"/>
    <w:rsid w:val="00E168E0"/>
    <w:rsid w:val="00E1728A"/>
    <w:rsid w:val="00E212AC"/>
    <w:rsid w:val="00E219F0"/>
    <w:rsid w:val="00E223BE"/>
    <w:rsid w:val="00E224B0"/>
    <w:rsid w:val="00E22AF0"/>
    <w:rsid w:val="00E2324B"/>
    <w:rsid w:val="00E24119"/>
    <w:rsid w:val="00E243B8"/>
    <w:rsid w:val="00E24EA8"/>
    <w:rsid w:val="00E2554F"/>
    <w:rsid w:val="00E25779"/>
    <w:rsid w:val="00E25BC7"/>
    <w:rsid w:val="00E2635F"/>
    <w:rsid w:val="00E26754"/>
    <w:rsid w:val="00E2772B"/>
    <w:rsid w:val="00E27C8D"/>
    <w:rsid w:val="00E306E0"/>
    <w:rsid w:val="00E30901"/>
    <w:rsid w:val="00E3100F"/>
    <w:rsid w:val="00E32ABE"/>
    <w:rsid w:val="00E32C3B"/>
    <w:rsid w:val="00E32D5B"/>
    <w:rsid w:val="00E33001"/>
    <w:rsid w:val="00E344CC"/>
    <w:rsid w:val="00E34B25"/>
    <w:rsid w:val="00E34CB2"/>
    <w:rsid w:val="00E35549"/>
    <w:rsid w:val="00E35E7B"/>
    <w:rsid w:val="00E36A7C"/>
    <w:rsid w:val="00E405D9"/>
    <w:rsid w:val="00E40B5E"/>
    <w:rsid w:val="00E4119C"/>
    <w:rsid w:val="00E41AFB"/>
    <w:rsid w:val="00E41B2E"/>
    <w:rsid w:val="00E41DB9"/>
    <w:rsid w:val="00E42272"/>
    <w:rsid w:val="00E42B7A"/>
    <w:rsid w:val="00E42BAD"/>
    <w:rsid w:val="00E43316"/>
    <w:rsid w:val="00E43702"/>
    <w:rsid w:val="00E438BC"/>
    <w:rsid w:val="00E439D2"/>
    <w:rsid w:val="00E4476E"/>
    <w:rsid w:val="00E44D39"/>
    <w:rsid w:val="00E45001"/>
    <w:rsid w:val="00E45123"/>
    <w:rsid w:val="00E462B4"/>
    <w:rsid w:val="00E465B5"/>
    <w:rsid w:val="00E467D7"/>
    <w:rsid w:val="00E467F3"/>
    <w:rsid w:val="00E4684C"/>
    <w:rsid w:val="00E46CA5"/>
    <w:rsid w:val="00E46DE7"/>
    <w:rsid w:val="00E46E3A"/>
    <w:rsid w:val="00E50CA4"/>
    <w:rsid w:val="00E50CB7"/>
    <w:rsid w:val="00E51023"/>
    <w:rsid w:val="00E5116D"/>
    <w:rsid w:val="00E5145D"/>
    <w:rsid w:val="00E51540"/>
    <w:rsid w:val="00E51A06"/>
    <w:rsid w:val="00E52369"/>
    <w:rsid w:val="00E5266F"/>
    <w:rsid w:val="00E53DF4"/>
    <w:rsid w:val="00E53F82"/>
    <w:rsid w:val="00E54A8A"/>
    <w:rsid w:val="00E55150"/>
    <w:rsid w:val="00E55ADF"/>
    <w:rsid w:val="00E56B8E"/>
    <w:rsid w:val="00E571D9"/>
    <w:rsid w:val="00E5754B"/>
    <w:rsid w:val="00E5755F"/>
    <w:rsid w:val="00E57612"/>
    <w:rsid w:val="00E6089B"/>
    <w:rsid w:val="00E60E4F"/>
    <w:rsid w:val="00E6102F"/>
    <w:rsid w:val="00E614E9"/>
    <w:rsid w:val="00E621AD"/>
    <w:rsid w:val="00E62230"/>
    <w:rsid w:val="00E624A3"/>
    <w:rsid w:val="00E62DAC"/>
    <w:rsid w:val="00E63ADE"/>
    <w:rsid w:val="00E63C3D"/>
    <w:rsid w:val="00E63DD3"/>
    <w:rsid w:val="00E645C2"/>
    <w:rsid w:val="00E647A1"/>
    <w:rsid w:val="00E64C82"/>
    <w:rsid w:val="00E65E44"/>
    <w:rsid w:val="00E66042"/>
    <w:rsid w:val="00E66463"/>
    <w:rsid w:val="00E67568"/>
    <w:rsid w:val="00E700E6"/>
    <w:rsid w:val="00E70311"/>
    <w:rsid w:val="00E7045D"/>
    <w:rsid w:val="00E70985"/>
    <w:rsid w:val="00E70ABE"/>
    <w:rsid w:val="00E71757"/>
    <w:rsid w:val="00E72731"/>
    <w:rsid w:val="00E730F4"/>
    <w:rsid w:val="00E73DC0"/>
    <w:rsid w:val="00E74320"/>
    <w:rsid w:val="00E74A9C"/>
    <w:rsid w:val="00E754C1"/>
    <w:rsid w:val="00E75DC1"/>
    <w:rsid w:val="00E75F02"/>
    <w:rsid w:val="00E76433"/>
    <w:rsid w:val="00E77C6E"/>
    <w:rsid w:val="00E8072A"/>
    <w:rsid w:val="00E819ED"/>
    <w:rsid w:val="00E83AD4"/>
    <w:rsid w:val="00E83D88"/>
    <w:rsid w:val="00E84153"/>
    <w:rsid w:val="00E847A3"/>
    <w:rsid w:val="00E84B7F"/>
    <w:rsid w:val="00E84EBE"/>
    <w:rsid w:val="00E85573"/>
    <w:rsid w:val="00E85CB6"/>
    <w:rsid w:val="00E85DB4"/>
    <w:rsid w:val="00E862E4"/>
    <w:rsid w:val="00E86C64"/>
    <w:rsid w:val="00E872FB"/>
    <w:rsid w:val="00E87581"/>
    <w:rsid w:val="00E87597"/>
    <w:rsid w:val="00E87EAF"/>
    <w:rsid w:val="00E909EB"/>
    <w:rsid w:val="00E9199E"/>
    <w:rsid w:val="00E92A24"/>
    <w:rsid w:val="00E93CE6"/>
    <w:rsid w:val="00E9475C"/>
    <w:rsid w:val="00E94DCF"/>
    <w:rsid w:val="00E95288"/>
    <w:rsid w:val="00E9605D"/>
    <w:rsid w:val="00E964B9"/>
    <w:rsid w:val="00E970D8"/>
    <w:rsid w:val="00E978D7"/>
    <w:rsid w:val="00E9795F"/>
    <w:rsid w:val="00EA0077"/>
    <w:rsid w:val="00EA00B1"/>
    <w:rsid w:val="00EA100A"/>
    <w:rsid w:val="00EA1162"/>
    <w:rsid w:val="00EA1B5B"/>
    <w:rsid w:val="00EA2D77"/>
    <w:rsid w:val="00EA2F09"/>
    <w:rsid w:val="00EA39B6"/>
    <w:rsid w:val="00EA3B0C"/>
    <w:rsid w:val="00EA3E09"/>
    <w:rsid w:val="00EA3F01"/>
    <w:rsid w:val="00EA4C5E"/>
    <w:rsid w:val="00EA4CC8"/>
    <w:rsid w:val="00EA5277"/>
    <w:rsid w:val="00EA5E47"/>
    <w:rsid w:val="00EA5F93"/>
    <w:rsid w:val="00EA665F"/>
    <w:rsid w:val="00EA69D7"/>
    <w:rsid w:val="00EA709C"/>
    <w:rsid w:val="00EA7955"/>
    <w:rsid w:val="00EB0100"/>
    <w:rsid w:val="00EB1ED6"/>
    <w:rsid w:val="00EB28E8"/>
    <w:rsid w:val="00EB2B50"/>
    <w:rsid w:val="00EB372A"/>
    <w:rsid w:val="00EB37E2"/>
    <w:rsid w:val="00EB3882"/>
    <w:rsid w:val="00EB4536"/>
    <w:rsid w:val="00EB5518"/>
    <w:rsid w:val="00EB5E23"/>
    <w:rsid w:val="00EB664F"/>
    <w:rsid w:val="00EB741B"/>
    <w:rsid w:val="00EC02B6"/>
    <w:rsid w:val="00EC0548"/>
    <w:rsid w:val="00EC0654"/>
    <w:rsid w:val="00EC0BF0"/>
    <w:rsid w:val="00EC21D5"/>
    <w:rsid w:val="00EC296A"/>
    <w:rsid w:val="00EC365E"/>
    <w:rsid w:val="00EC3730"/>
    <w:rsid w:val="00EC3956"/>
    <w:rsid w:val="00EC39F7"/>
    <w:rsid w:val="00EC413E"/>
    <w:rsid w:val="00EC5081"/>
    <w:rsid w:val="00EC518C"/>
    <w:rsid w:val="00EC55FF"/>
    <w:rsid w:val="00EC613D"/>
    <w:rsid w:val="00EC6362"/>
    <w:rsid w:val="00EC6C61"/>
    <w:rsid w:val="00ED050E"/>
    <w:rsid w:val="00ED0905"/>
    <w:rsid w:val="00ED0E63"/>
    <w:rsid w:val="00ED12EE"/>
    <w:rsid w:val="00ED165B"/>
    <w:rsid w:val="00ED1EE9"/>
    <w:rsid w:val="00ED22AC"/>
    <w:rsid w:val="00ED293A"/>
    <w:rsid w:val="00ED30CB"/>
    <w:rsid w:val="00ED31B3"/>
    <w:rsid w:val="00ED3608"/>
    <w:rsid w:val="00ED39FD"/>
    <w:rsid w:val="00ED3E79"/>
    <w:rsid w:val="00ED473C"/>
    <w:rsid w:val="00ED48AE"/>
    <w:rsid w:val="00ED4F81"/>
    <w:rsid w:val="00ED5190"/>
    <w:rsid w:val="00ED567B"/>
    <w:rsid w:val="00ED56B6"/>
    <w:rsid w:val="00ED57CF"/>
    <w:rsid w:val="00ED625B"/>
    <w:rsid w:val="00ED6E10"/>
    <w:rsid w:val="00ED7627"/>
    <w:rsid w:val="00EE0141"/>
    <w:rsid w:val="00EE043B"/>
    <w:rsid w:val="00EE1421"/>
    <w:rsid w:val="00EE16AA"/>
    <w:rsid w:val="00EE1EB8"/>
    <w:rsid w:val="00EE27B1"/>
    <w:rsid w:val="00EE2D79"/>
    <w:rsid w:val="00EE311D"/>
    <w:rsid w:val="00EE358C"/>
    <w:rsid w:val="00EE3747"/>
    <w:rsid w:val="00EE4202"/>
    <w:rsid w:val="00EE49CD"/>
    <w:rsid w:val="00EE4E3A"/>
    <w:rsid w:val="00EE592B"/>
    <w:rsid w:val="00EE59D5"/>
    <w:rsid w:val="00EE71F1"/>
    <w:rsid w:val="00EE75AB"/>
    <w:rsid w:val="00EF1602"/>
    <w:rsid w:val="00EF1DEC"/>
    <w:rsid w:val="00EF3040"/>
    <w:rsid w:val="00EF3DAA"/>
    <w:rsid w:val="00EF544F"/>
    <w:rsid w:val="00EF54FE"/>
    <w:rsid w:val="00EF5D17"/>
    <w:rsid w:val="00EF6668"/>
    <w:rsid w:val="00EF701D"/>
    <w:rsid w:val="00EF74F7"/>
    <w:rsid w:val="00EF7F5F"/>
    <w:rsid w:val="00F011CE"/>
    <w:rsid w:val="00F01679"/>
    <w:rsid w:val="00F01CD5"/>
    <w:rsid w:val="00F02812"/>
    <w:rsid w:val="00F038EA"/>
    <w:rsid w:val="00F03933"/>
    <w:rsid w:val="00F03F92"/>
    <w:rsid w:val="00F04641"/>
    <w:rsid w:val="00F04FA4"/>
    <w:rsid w:val="00F05D17"/>
    <w:rsid w:val="00F05FE6"/>
    <w:rsid w:val="00F061CC"/>
    <w:rsid w:val="00F06DAF"/>
    <w:rsid w:val="00F0752A"/>
    <w:rsid w:val="00F07D06"/>
    <w:rsid w:val="00F10B94"/>
    <w:rsid w:val="00F11265"/>
    <w:rsid w:val="00F11565"/>
    <w:rsid w:val="00F11A0F"/>
    <w:rsid w:val="00F11A31"/>
    <w:rsid w:val="00F11F8A"/>
    <w:rsid w:val="00F1216D"/>
    <w:rsid w:val="00F12384"/>
    <w:rsid w:val="00F125AA"/>
    <w:rsid w:val="00F12A4F"/>
    <w:rsid w:val="00F12FE7"/>
    <w:rsid w:val="00F13622"/>
    <w:rsid w:val="00F13753"/>
    <w:rsid w:val="00F13A1B"/>
    <w:rsid w:val="00F1451D"/>
    <w:rsid w:val="00F14880"/>
    <w:rsid w:val="00F150F4"/>
    <w:rsid w:val="00F158BE"/>
    <w:rsid w:val="00F16E6C"/>
    <w:rsid w:val="00F21232"/>
    <w:rsid w:val="00F21242"/>
    <w:rsid w:val="00F21813"/>
    <w:rsid w:val="00F21EB5"/>
    <w:rsid w:val="00F2264A"/>
    <w:rsid w:val="00F232F2"/>
    <w:rsid w:val="00F2372D"/>
    <w:rsid w:val="00F239A1"/>
    <w:rsid w:val="00F23C0F"/>
    <w:rsid w:val="00F2414E"/>
    <w:rsid w:val="00F243C2"/>
    <w:rsid w:val="00F24FC4"/>
    <w:rsid w:val="00F25945"/>
    <w:rsid w:val="00F27894"/>
    <w:rsid w:val="00F27980"/>
    <w:rsid w:val="00F27C39"/>
    <w:rsid w:val="00F27C6D"/>
    <w:rsid w:val="00F301E9"/>
    <w:rsid w:val="00F303CA"/>
    <w:rsid w:val="00F308E4"/>
    <w:rsid w:val="00F30EFB"/>
    <w:rsid w:val="00F31A87"/>
    <w:rsid w:val="00F31D69"/>
    <w:rsid w:val="00F32FB3"/>
    <w:rsid w:val="00F33174"/>
    <w:rsid w:val="00F339AC"/>
    <w:rsid w:val="00F33AD5"/>
    <w:rsid w:val="00F3401D"/>
    <w:rsid w:val="00F34113"/>
    <w:rsid w:val="00F349D8"/>
    <w:rsid w:val="00F34E31"/>
    <w:rsid w:val="00F353E3"/>
    <w:rsid w:val="00F36323"/>
    <w:rsid w:val="00F36C37"/>
    <w:rsid w:val="00F37EA7"/>
    <w:rsid w:val="00F37F74"/>
    <w:rsid w:val="00F41056"/>
    <w:rsid w:val="00F415FB"/>
    <w:rsid w:val="00F41623"/>
    <w:rsid w:val="00F423E4"/>
    <w:rsid w:val="00F4281D"/>
    <w:rsid w:val="00F42C40"/>
    <w:rsid w:val="00F43146"/>
    <w:rsid w:val="00F43683"/>
    <w:rsid w:val="00F438AB"/>
    <w:rsid w:val="00F43BDE"/>
    <w:rsid w:val="00F43E63"/>
    <w:rsid w:val="00F45561"/>
    <w:rsid w:val="00F4574C"/>
    <w:rsid w:val="00F46454"/>
    <w:rsid w:val="00F4684E"/>
    <w:rsid w:val="00F46BC8"/>
    <w:rsid w:val="00F46BF3"/>
    <w:rsid w:val="00F46C02"/>
    <w:rsid w:val="00F46F54"/>
    <w:rsid w:val="00F473DF"/>
    <w:rsid w:val="00F50694"/>
    <w:rsid w:val="00F51355"/>
    <w:rsid w:val="00F51537"/>
    <w:rsid w:val="00F52111"/>
    <w:rsid w:val="00F528CC"/>
    <w:rsid w:val="00F52E09"/>
    <w:rsid w:val="00F53FD1"/>
    <w:rsid w:val="00F5477B"/>
    <w:rsid w:val="00F54B8D"/>
    <w:rsid w:val="00F55B1A"/>
    <w:rsid w:val="00F55FBB"/>
    <w:rsid w:val="00F56658"/>
    <w:rsid w:val="00F573F4"/>
    <w:rsid w:val="00F579A3"/>
    <w:rsid w:val="00F60845"/>
    <w:rsid w:val="00F60A68"/>
    <w:rsid w:val="00F60CE5"/>
    <w:rsid w:val="00F61A3E"/>
    <w:rsid w:val="00F61B47"/>
    <w:rsid w:val="00F61CFE"/>
    <w:rsid w:val="00F62308"/>
    <w:rsid w:val="00F62366"/>
    <w:rsid w:val="00F6261D"/>
    <w:rsid w:val="00F63E9D"/>
    <w:rsid w:val="00F64E1F"/>
    <w:rsid w:val="00F651DC"/>
    <w:rsid w:val="00F65ABE"/>
    <w:rsid w:val="00F66A9A"/>
    <w:rsid w:val="00F6728E"/>
    <w:rsid w:val="00F672A5"/>
    <w:rsid w:val="00F70108"/>
    <w:rsid w:val="00F7010C"/>
    <w:rsid w:val="00F70355"/>
    <w:rsid w:val="00F703C3"/>
    <w:rsid w:val="00F72396"/>
    <w:rsid w:val="00F7329B"/>
    <w:rsid w:val="00F733D1"/>
    <w:rsid w:val="00F73A2E"/>
    <w:rsid w:val="00F74057"/>
    <w:rsid w:val="00F7459A"/>
    <w:rsid w:val="00F76586"/>
    <w:rsid w:val="00F765DA"/>
    <w:rsid w:val="00F769FF"/>
    <w:rsid w:val="00F776CD"/>
    <w:rsid w:val="00F779BE"/>
    <w:rsid w:val="00F80C31"/>
    <w:rsid w:val="00F80F50"/>
    <w:rsid w:val="00F818C1"/>
    <w:rsid w:val="00F82CC7"/>
    <w:rsid w:val="00F82F79"/>
    <w:rsid w:val="00F83B60"/>
    <w:rsid w:val="00F84C4D"/>
    <w:rsid w:val="00F84C84"/>
    <w:rsid w:val="00F851EC"/>
    <w:rsid w:val="00F8550D"/>
    <w:rsid w:val="00F85A5F"/>
    <w:rsid w:val="00F85DC1"/>
    <w:rsid w:val="00F8606A"/>
    <w:rsid w:val="00F86428"/>
    <w:rsid w:val="00F8722D"/>
    <w:rsid w:val="00F8766A"/>
    <w:rsid w:val="00F90A9D"/>
    <w:rsid w:val="00F90E6C"/>
    <w:rsid w:val="00F91085"/>
    <w:rsid w:val="00F91410"/>
    <w:rsid w:val="00F9145C"/>
    <w:rsid w:val="00F914F3"/>
    <w:rsid w:val="00F91737"/>
    <w:rsid w:val="00F91C62"/>
    <w:rsid w:val="00F93538"/>
    <w:rsid w:val="00F9360A"/>
    <w:rsid w:val="00F93697"/>
    <w:rsid w:val="00F93E2B"/>
    <w:rsid w:val="00F948C8"/>
    <w:rsid w:val="00F94E34"/>
    <w:rsid w:val="00F954EA"/>
    <w:rsid w:val="00F95900"/>
    <w:rsid w:val="00F9603A"/>
    <w:rsid w:val="00F962E6"/>
    <w:rsid w:val="00F96B6F"/>
    <w:rsid w:val="00F96D85"/>
    <w:rsid w:val="00F97F13"/>
    <w:rsid w:val="00FA0496"/>
    <w:rsid w:val="00FA0E15"/>
    <w:rsid w:val="00FA1306"/>
    <w:rsid w:val="00FA2147"/>
    <w:rsid w:val="00FA21D3"/>
    <w:rsid w:val="00FA277E"/>
    <w:rsid w:val="00FA2A4E"/>
    <w:rsid w:val="00FA2B3C"/>
    <w:rsid w:val="00FA396A"/>
    <w:rsid w:val="00FA39A4"/>
    <w:rsid w:val="00FA3F52"/>
    <w:rsid w:val="00FA4202"/>
    <w:rsid w:val="00FA4C19"/>
    <w:rsid w:val="00FA543A"/>
    <w:rsid w:val="00FA5621"/>
    <w:rsid w:val="00FA5BB1"/>
    <w:rsid w:val="00FB0379"/>
    <w:rsid w:val="00FB08D9"/>
    <w:rsid w:val="00FB21FB"/>
    <w:rsid w:val="00FB29EF"/>
    <w:rsid w:val="00FB2E7F"/>
    <w:rsid w:val="00FB369E"/>
    <w:rsid w:val="00FB37B8"/>
    <w:rsid w:val="00FB3E92"/>
    <w:rsid w:val="00FB4617"/>
    <w:rsid w:val="00FB46D1"/>
    <w:rsid w:val="00FB4953"/>
    <w:rsid w:val="00FB4A13"/>
    <w:rsid w:val="00FB4DCF"/>
    <w:rsid w:val="00FB539B"/>
    <w:rsid w:val="00FB54C6"/>
    <w:rsid w:val="00FB5E32"/>
    <w:rsid w:val="00FB6045"/>
    <w:rsid w:val="00FB6A2E"/>
    <w:rsid w:val="00FB7021"/>
    <w:rsid w:val="00FB7146"/>
    <w:rsid w:val="00FC05A2"/>
    <w:rsid w:val="00FC0CC4"/>
    <w:rsid w:val="00FC0E75"/>
    <w:rsid w:val="00FC1863"/>
    <w:rsid w:val="00FC1D7B"/>
    <w:rsid w:val="00FC21C2"/>
    <w:rsid w:val="00FC24AD"/>
    <w:rsid w:val="00FC2C69"/>
    <w:rsid w:val="00FC356D"/>
    <w:rsid w:val="00FC3D98"/>
    <w:rsid w:val="00FC4A62"/>
    <w:rsid w:val="00FC5767"/>
    <w:rsid w:val="00FC5DB8"/>
    <w:rsid w:val="00FC675C"/>
    <w:rsid w:val="00FC73B4"/>
    <w:rsid w:val="00FD00D2"/>
    <w:rsid w:val="00FD0C0F"/>
    <w:rsid w:val="00FD0CD4"/>
    <w:rsid w:val="00FD0DA2"/>
    <w:rsid w:val="00FD0FCA"/>
    <w:rsid w:val="00FD1174"/>
    <w:rsid w:val="00FD1591"/>
    <w:rsid w:val="00FD186C"/>
    <w:rsid w:val="00FD1A0B"/>
    <w:rsid w:val="00FD1EE9"/>
    <w:rsid w:val="00FD234F"/>
    <w:rsid w:val="00FD2827"/>
    <w:rsid w:val="00FD356A"/>
    <w:rsid w:val="00FD3C50"/>
    <w:rsid w:val="00FD3DD1"/>
    <w:rsid w:val="00FD3FFB"/>
    <w:rsid w:val="00FD500B"/>
    <w:rsid w:val="00FD52D6"/>
    <w:rsid w:val="00FD5493"/>
    <w:rsid w:val="00FD5D87"/>
    <w:rsid w:val="00FD613D"/>
    <w:rsid w:val="00FD629C"/>
    <w:rsid w:val="00FD64ED"/>
    <w:rsid w:val="00FD6C5B"/>
    <w:rsid w:val="00FD75A8"/>
    <w:rsid w:val="00FD7C07"/>
    <w:rsid w:val="00FD7F04"/>
    <w:rsid w:val="00FE0892"/>
    <w:rsid w:val="00FE0E08"/>
    <w:rsid w:val="00FE1762"/>
    <w:rsid w:val="00FE1CEF"/>
    <w:rsid w:val="00FE1D39"/>
    <w:rsid w:val="00FE219A"/>
    <w:rsid w:val="00FE3536"/>
    <w:rsid w:val="00FE4761"/>
    <w:rsid w:val="00FE48FA"/>
    <w:rsid w:val="00FE5349"/>
    <w:rsid w:val="00FE58B6"/>
    <w:rsid w:val="00FE5DF7"/>
    <w:rsid w:val="00FE5EDD"/>
    <w:rsid w:val="00FE6421"/>
    <w:rsid w:val="00FE6558"/>
    <w:rsid w:val="00FF0405"/>
    <w:rsid w:val="00FF04DD"/>
    <w:rsid w:val="00FF0593"/>
    <w:rsid w:val="00FF0761"/>
    <w:rsid w:val="00FF0952"/>
    <w:rsid w:val="00FF0F81"/>
    <w:rsid w:val="00FF0FB6"/>
    <w:rsid w:val="00FF11DF"/>
    <w:rsid w:val="00FF2467"/>
    <w:rsid w:val="00FF31FB"/>
    <w:rsid w:val="00FF3494"/>
    <w:rsid w:val="00FF3CA0"/>
    <w:rsid w:val="00FF3F55"/>
    <w:rsid w:val="00FF4372"/>
    <w:rsid w:val="00FF551E"/>
    <w:rsid w:val="00FF599D"/>
    <w:rsid w:val="00FF5D0B"/>
    <w:rsid w:val="00FF6F07"/>
    <w:rsid w:val="00FF70D4"/>
    <w:rsid w:val="00FF711D"/>
    <w:rsid w:val="00FF79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7158761"/>
  <w15:docId w15:val="{03C620F1-DFD5-4248-80C8-F1754833A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nhideWhenUsed="1"/>
    <w:lsdException w:name="toc 7" w:semiHidden="1" w:uiPriority="39" w:unhideWhenUsed="1"/>
    <w:lsdException w:name="toc 8" w:semiHidden="1" w:uiPriority="39"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0C7F"/>
    <w:rPr>
      <w:sz w:val="24"/>
      <w:szCs w:val="24"/>
    </w:rPr>
  </w:style>
  <w:style w:type="paragraph" w:styleId="Heading1">
    <w:name w:val="heading 1"/>
    <w:aliases w:val="First Level,Part,H1,E1"/>
    <w:basedOn w:val="Normal"/>
    <w:next w:val="Normal"/>
    <w:link w:val="Heading1Char"/>
    <w:qFormat/>
    <w:rsid w:val="00DF5E12"/>
    <w:pPr>
      <w:keepLines/>
      <w:widowControl w:val="0"/>
      <w:numPr>
        <w:numId w:val="9"/>
      </w:numPr>
      <w:spacing w:after="240"/>
      <w:outlineLvl w:val="0"/>
    </w:pPr>
    <w:rPr>
      <w:rFonts w:ascii="Times New Roman Bold" w:hAnsi="Times New Roman Bold" w:cs="Arial"/>
      <w:b/>
      <w:bCs/>
      <w:caps/>
      <w:kern w:val="32"/>
      <w:sz w:val="28"/>
      <w:szCs w:val="26"/>
    </w:rPr>
  </w:style>
  <w:style w:type="paragraph" w:styleId="Heading2">
    <w:name w:val="heading 2"/>
    <w:aliases w:val="Chapter Title,E2,SAHeading 2"/>
    <w:basedOn w:val="Normal"/>
    <w:next w:val="Normal"/>
    <w:link w:val="Heading2Char"/>
    <w:qFormat/>
    <w:rsid w:val="00C67258"/>
    <w:pPr>
      <w:numPr>
        <w:ilvl w:val="1"/>
        <w:numId w:val="9"/>
      </w:numPr>
      <w:spacing w:after="240"/>
      <w:outlineLvl w:val="1"/>
    </w:pPr>
    <w:rPr>
      <w:rFonts w:ascii="Times New Roman Bold" w:hAnsi="Times New Roman Bold" w:cs="Arial"/>
      <w:b/>
      <w:bCs/>
      <w:iCs/>
      <w:szCs w:val="30"/>
      <w:lang w:eastAsia="en-GB"/>
    </w:rPr>
  </w:style>
  <w:style w:type="paragraph" w:styleId="Heading3">
    <w:name w:val="heading 3"/>
    <w:aliases w:val="step doc 3"/>
    <w:basedOn w:val="Normal"/>
    <w:next w:val="Normal"/>
    <w:link w:val="Heading3Char"/>
    <w:qFormat/>
    <w:rsid w:val="00784DB6"/>
    <w:pPr>
      <w:keepNext/>
      <w:numPr>
        <w:ilvl w:val="2"/>
        <w:numId w:val="9"/>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A54FB6"/>
    <w:pPr>
      <w:keepNext/>
      <w:numPr>
        <w:ilvl w:val="3"/>
        <w:numId w:val="9"/>
      </w:numPr>
      <w:spacing w:before="240" w:after="60"/>
      <w:outlineLvl w:val="3"/>
    </w:pPr>
    <w:rPr>
      <w:rFonts w:ascii="Arial" w:hAnsi="Arial"/>
      <w:b/>
      <w:bCs/>
      <w:sz w:val="26"/>
      <w:szCs w:val="26"/>
      <w:lang w:eastAsia="en-GB"/>
    </w:rPr>
  </w:style>
  <w:style w:type="paragraph" w:styleId="Heading5">
    <w:name w:val="heading 5"/>
    <w:aliases w:val="Block Label"/>
    <w:basedOn w:val="Normal"/>
    <w:next w:val="Normal"/>
    <w:link w:val="Heading5Char"/>
    <w:qFormat/>
    <w:rsid w:val="00A54FB6"/>
    <w:pPr>
      <w:numPr>
        <w:ilvl w:val="4"/>
        <w:numId w:val="9"/>
      </w:numPr>
      <w:spacing w:before="240" w:after="60"/>
      <w:outlineLvl w:val="4"/>
    </w:pPr>
    <w:rPr>
      <w:b/>
      <w:bCs/>
      <w:i/>
      <w:iCs/>
      <w:sz w:val="26"/>
      <w:szCs w:val="26"/>
      <w:lang w:eastAsia="en-GB"/>
    </w:rPr>
  </w:style>
  <w:style w:type="paragraph" w:styleId="Heading6">
    <w:name w:val="heading 6"/>
    <w:basedOn w:val="Normal"/>
    <w:next w:val="Normal"/>
    <w:link w:val="Heading6Char"/>
    <w:qFormat/>
    <w:rsid w:val="00A54FB6"/>
    <w:pPr>
      <w:numPr>
        <w:ilvl w:val="5"/>
        <w:numId w:val="9"/>
      </w:numPr>
      <w:spacing w:before="240" w:after="60"/>
      <w:outlineLvl w:val="5"/>
    </w:pPr>
    <w:rPr>
      <w:b/>
      <w:bCs/>
      <w:sz w:val="22"/>
      <w:szCs w:val="22"/>
      <w:lang w:eastAsia="en-GB"/>
    </w:rPr>
  </w:style>
  <w:style w:type="paragraph" w:styleId="Heading7">
    <w:name w:val="heading 7"/>
    <w:aliases w:val="1.1.1.1.1.1.1.1,Appendix Heading,Appendix Heading1"/>
    <w:basedOn w:val="Normal"/>
    <w:next w:val="Normal"/>
    <w:link w:val="Heading7Char"/>
    <w:qFormat/>
    <w:rsid w:val="00E9605D"/>
    <w:pPr>
      <w:spacing w:before="240" w:after="60"/>
      <w:outlineLvl w:val="6"/>
    </w:pPr>
    <w:rPr>
      <w:rFonts w:ascii="Times New Roman Bold" w:hAnsi="Times New Roman Bold"/>
      <w:b/>
      <w:lang w:eastAsia="en-GB"/>
    </w:rPr>
  </w:style>
  <w:style w:type="paragraph" w:styleId="Heading8">
    <w:name w:val="heading 8"/>
    <w:aliases w:val="Appendix Subheading"/>
    <w:basedOn w:val="Normal"/>
    <w:next w:val="Normal"/>
    <w:link w:val="Heading8Char"/>
    <w:autoRedefine/>
    <w:qFormat/>
    <w:rsid w:val="004F0F86"/>
    <w:pPr>
      <w:keepNext/>
      <w:keepLines/>
      <w:numPr>
        <w:ilvl w:val="6"/>
        <w:numId w:val="9"/>
      </w:numPr>
      <w:spacing w:before="200" w:after="240"/>
      <w:ind w:left="1440" w:hanging="1440"/>
      <w:outlineLvl w:val="7"/>
    </w:pPr>
    <w:rPr>
      <w:rFonts w:ascii="Times New Roman Bold" w:hAnsi="Times New Roman Bold"/>
      <w:b/>
      <w:iCs/>
      <w:lang w:eastAsia="en-GB"/>
    </w:rPr>
  </w:style>
  <w:style w:type="paragraph" w:styleId="Heading9">
    <w:name w:val="heading 9"/>
    <w:aliases w:val="Appendix Subheading 2"/>
    <w:basedOn w:val="Normal"/>
    <w:next w:val="Normal"/>
    <w:link w:val="Heading9Char"/>
    <w:qFormat/>
    <w:rsid w:val="00A54FB6"/>
    <w:pPr>
      <w:numPr>
        <w:ilvl w:val="8"/>
        <w:numId w:val="9"/>
      </w:numPr>
      <w:spacing w:before="240" w:after="60"/>
      <w:outlineLvl w:val="8"/>
    </w:pPr>
    <w:rPr>
      <w:rFonts w:ascii="Arial" w:hAnsi="Arial" w:cs="Arial"/>
      <w:sz w:val="22"/>
      <w:szCs w:val="22"/>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rsid w:val="00770E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level">
    <w:name w:val="Heading 1 level"/>
    <w:basedOn w:val="Heading1"/>
    <w:link w:val="Heading1levelChar"/>
    <w:autoRedefine/>
    <w:rsid w:val="001564F6"/>
    <w:pPr>
      <w:numPr>
        <w:numId w:val="1"/>
      </w:numPr>
    </w:pPr>
    <w:rPr>
      <w:caps w:val="0"/>
    </w:rPr>
  </w:style>
  <w:style w:type="paragraph" w:customStyle="1" w:styleId="BodyText1">
    <w:name w:val="Body Text 1"/>
    <w:basedOn w:val="Normal"/>
    <w:link w:val="BodyText1Char"/>
    <w:autoRedefine/>
    <w:rsid w:val="007317B9"/>
    <w:pPr>
      <w:widowControl w:val="0"/>
      <w:spacing w:before="120"/>
      <w:ind w:left="-360"/>
      <w:jc w:val="center"/>
    </w:pPr>
    <w:rPr>
      <w:sz w:val="20"/>
      <w:szCs w:val="20"/>
      <w:lang w:eastAsia="zh-CN"/>
    </w:rPr>
  </w:style>
  <w:style w:type="paragraph" w:customStyle="1" w:styleId="Headinglevel2">
    <w:name w:val="Heading level 2"/>
    <w:basedOn w:val="Normal"/>
    <w:autoRedefine/>
    <w:rsid w:val="00A85940"/>
  </w:style>
  <w:style w:type="paragraph" w:styleId="TOC4">
    <w:name w:val="toc 4"/>
    <w:basedOn w:val="Normal"/>
    <w:next w:val="Normal"/>
    <w:autoRedefine/>
    <w:uiPriority w:val="39"/>
    <w:rsid w:val="00953615"/>
    <w:pPr>
      <w:ind w:left="720"/>
    </w:pPr>
  </w:style>
  <w:style w:type="paragraph" w:styleId="BodyTextIndent">
    <w:name w:val="Body Text Indent"/>
    <w:basedOn w:val="Normal"/>
    <w:link w:val="BodyTextIndentChar"/>
    <w:rsid w:val="00712BFB"/>
    <w:pPr>
      <w:spacing w:before="120" w:after="120"/>
      <w:ind w:left="360"/>
    </w:pPr>
    <w:rPr>
      <w:lang w:eastAsia="en-GB"/>
    </w:rPr>
  </w:style>
  <w:style w:type="paragraph" w:customStyle="1" w:styleId="InstructionText1">
    <w:name w:val="Instruction Text 1"/>
    <w:basedOn w:val="Normal"/>
    <w:next w:val="Normal"/>
    <w:autoRedefine/>
    <w:rsid w:val="00BA7091"/>
    <w:pPr>
      <w:spacing w:before="120" w:after="120"/>
      <w:ind w:left="360"/>
    </w:pPr>
    <w:rPr>
      <w:rFonts w:ascii="Arial" w:hAnsi="Arial"/>
      <w:i/>
      <w:color w:val="0000FF"/>
      <w:sz w:val="20"/>
    </w:rPr>
  </w:style>
  <w:style w:type="character" w:styleId="Hyperlink">
    <w:name w:val="Hyperlink"/>
    <w:basedOn w:val="DefaultParagraphFont"/>
    <w:uiPriority w:val="99"/>
    <w:rsid w:val="00504AE3"/>
    <w:rPr>
      <w:color w:val="0000FF"/>
      <w:u w:val="single"/>
    </w:rPr>
  </w:style>
  <w:style w:type="paragraph" w:styleId="TOC1">
    <w:name w:val="toc 1"/>
    <w:basedOn w:val="Normal"/>
    <w:next w:val="Normal"/>
    <w:uiPriority w:val="39"/>
    <w:qFormat/>
    <w:rsid w:val="0060548D"/>
    <w:pPr>
      <w:tabs>
        <w:tab w:val="left" w:pos="576"/>
        <w:tab w:val="right" w:leader="dot" w:pos="8820"/>
      </w:tabs>
      <w:spacing w:before="120" w:after="120"/>
    </w:pPr>
    <w:rPr>
      <w:caps/>
      <w:noProof/>
      <w:sz w:val="22"/>
    </w:rPr>
  </w:style>
  <w:style w:type="paragraph" w:customStyle="1" w:styleId="Heading2Level">
    <w:name w:val="Heading 2_Level"/>
    <w:basedOn w:val="Normal"/>
    <w:next w:val="Normal"/>
    <w:autoRedefine/>
    <w:rsid w:val="0002229B"/>
    <w:pPr>
      <w:numPr>
        <w:ilvl w:val="1"/>
        <w:numId w:val="1"/>
      </w:numPr>
    </w:pPr>
    <w:rPr>
      <w:b/>
    </w:rPr>
  </w:style>
  <w:style w:type="paragraph" w:customStyle="1" w:styleId="BodyText2level">
    <w:name w:val="Body Text 2 level"/>
    <w:basedOn w:val="Normal"/>
    <w:next w:val="Normal"/>
    <w:autoRedefine/>
    <w:rsid w:val="003C47FB"/>
    <w:pPr>
      <w:spacing w:before="120" w:after="120"/>
      <w:ind w:left="864"/>
    </w:pPr>
  </w:style>
  <w:style w:type="paragraph" w:customStyle="1" w:styleId="Heading3Level">
    <w:name w:val="Heading 3_Level"/>
    <w:basedOn w:val="Normal"/>
    <w:next w:val="Normal"/>
    <w:autoRedefine/>
    <w:rsid w:val="002A2650"/>
    <w:pPr>
      <w:numPr>
        <w:ilvl w:val="2"/>
        <w:numId w:val="1"/>
      </w:numPr>
    </w:pPr>
    <w:rPr>
      <w:b/>
    </w:rPr>
  </w:style>
  <w:style w:type="paragraph" w:customStyle="1" w:styleId="BodyText3Level">
    <w:name w:val="Body Text 3_Level"/>
    <w:basedOn w:val="Normal"/>
    <w:next w:val="Normal"/>
    <w:autoRedefine/>
    <w:rsid w:val="006F6063"/>
    <w:pPr>
      <w:spacing w:before="120" w:after="120"/>
      <w:ind w:left="1512"/>
    </w:pPr>
  </w:style>
  <w:style w:type="paragraph" w:styleId="TOC2">
    <w:name w:val="toc 2"/>
    <w:basedOn w:val="Normal"/>
    <w:next w:val="Normal"/>
    <w:uiPriority w:val="39"/>
    <w:qFormat/>
    <w:rsid w:val="0060548D"/>
    <w:pPr>
      <w:tabs>
        <w:tab w:val="left" w:pos="1152"/>
        <w:tab w:val="right" w:leader="dot" w:pos="8820"/>
      </w:tabs>
      <w:ind w:left="576"/>
      <w:contextualSpacing/>
    </w:pPr>
    <w:rPr>
      <w:noProof/>
      <w:sz w:val="22"/>
    </w:rPr>
  </w:style>
  <w:style w:type="paragraph" w:styleId="TOC3">
    <w:name w:val="toc 3"/>
    <w:basedOn w:val="Normal"/>
    <w:next w:val="Normal"/>
    <w:autoRedefine/>
    <w:uiPriority w:val="39"/>
    <w:qFormat/>
    <w:rsid w:val="00DD1B7F"/>
    <w:pPr>
      <w:ind w:left="480"/>
    </w:pPr>
  </w:style>
  <w:style w:type="paragraph" w:customStyle="1" w:styleId="Heading4Level">
    <w:name w:val="Heading 4_Level"/>
    <w:basedOn w:val="Normal"/>
    <w:next w:val="Normal"/>
    <w:autoRedefine/>
    <w:rsid w:val="002A2650"/>
    <w:pPr>
      <w:numPr>
        <w:ilvl w:val="3"/>
        <w:numId w:val="1"/>
      </w:numPr>
    </w:pPr>
    <w:rPr>
      <w:b/>
    </w:rPr>
  </w:style>
  <w:style w:type="paragraph" w:customStyle="1" w:styleId="Numlistindent4">
    <w:name w:val="Numlistindent4"/>
    <w:basedOn w:val="Normal"/>
    <w:autoRedefine/>
    <w:rsid w:val="0079582F"/>
    <w:pPr>
      <w:numPr>
        <w:ilvl w:val="3"/>
        <w:numId w:val="2"/>
      </w:numPr>
    </w:pPr>
  </w:style>
  <w:style w:type="paragraph" w:customStyle="1" w:styleId="BodyText4JDE">
    <w:name w:val="Body Text 4_JDE"/>
    <w:basedOn w:val="Normal"/>
    <w:next w:val="Normal"/>
    <w:rsid w:val="00CA460A"/>
    <w:pPr>
      <w:spacing w:before="120" w:after="120"/>
      <w:ind w:left="2333"/>
    </w:pPr>
  </w:style>
  <w:style w:type="paragraph" w:customStyle="1" w:styleId="Title36pt">
    <w:name w:val="Title+36 pt"/>
    <w:basedOn w:val="Normal"/>
    <w:autoRedefine/>
    <w:rsid w:val="00E83D88"/>
    <w:pPr>
      <w:jc w:val="center"/>
    </w:pPr>
    <w:rPr>
      <w:b/>
      <w:bCs/>
      <w:sz w:val="72"/>
      <w:szCs w:val="20"/>
    </w:rPr>
  </w:style>
  <w:style w:type="paragraph" w:customStyle="1" w:styleId="Title20pt">
    <w:name w:val="Title + 20 pt"/>
    <w:basedOn w:val="Normal"/>
    <w:autoRedefine/>
    <w:rsid w:val="00E83D88"/>
    <w:pPr>
      <w:jc w:val="center"/>
    </w:pPr>
    <w:rPr>
      <w:b/>
      <w:bCs/>
      <w:sz w:val="40"/>
      <w:szCs w:val="20"/>
    </w:rPr>
  </w:style>
  <w:style w:type="paragraph" w:customStyle="1" w:styleId="TableHeader">
    <w:name w:val="Table Header"/>
    <w:basedOn w:val="Normal"/>
    <w:autoRedefine/>
    <w:rsid w:val="00FF0F81"/>
    <w:pPr>
      <w:spacing w:before="40" w:after="40"/>
      <w:jc w:val="center"/>
    </w:pPr>
    <w:rPr>
      <w:b/>
      <w:bCs/>
      <w:szCs w:val="20"/>
    </w:rPr>
  </w:style>
  <w:style w:type="paragraph" w:customStyle="1" w:styleId="TabelText">
    <w:name w:val="Tabel Text"/>
    <w:basedOn w:val="Normal"/>
    <w:autoRedefine/>
    <w:rsid w:val="00E83D88"/>
    <w:pPr>
      <w:spacing w:before="40" w:after="40"/>
    </w:pPr>
    <w:rPr>
      <w:color w:val="0000FF"/>
    </w:rPr>
  </w:style>
  <w:style w:type="paragraph" w:customStyle="1" w:styleId="TableText">
    <w:name w:val="Table Text"/>
    <w:basedOn w:val="Normal"/>
    <w:autoRedefine/>
    <w:rsid w:val="00E83D88"/>
    <w:pPr>
      <w:spacing w:before="40" w:after="40"/>
    </w:pPr>
  </w:style>
  <w:style w:type="paragraph" w:customStyle="1" w:styleId="Title14pts">
    <w:name w:val="Title+14 pts"/>
    <w:basedOn w:val="Title20pt"/>
    <w:autoRedefine/>
    <w:rsid w:val="00E83D88"/>
    <w:rPr>
      <w:rFonts w:ascii="Times New Roman Bold" w:hAnsi="Times New Roman Bold"/>
      <w:sz w:val="28"/>
    </w:rPr>
  </w:style>
  <w:style w:type="character" w:customStyle="1" w:styleId="BodyTextIndentChar">
    <w:name w:val="Body Text Indent Char"/>
    <w:basedOn w:val="DefaultParagraphFont"/>
    <w:link w:val="BodyTextIndent"/>
    <w:rsid w:val="00712BFB"/>
    <w:rPr>
      <w:sz w:val="24"/>
      <w:szCs w:val="24"/>
      <w:lang w:eastAsia="en-GB"/>
    </w:rPr>
  </w:style>
  <w:style w:type="paragraph" w:customStyle="1" w:styleId="BulletTextHeading1Outline">
    <w:name w:val="Bullet Text Heading 1 Outline"/>
    <w:basedOn w:val="Normal"/>
    <w:qFormat/>
    <w:rsid w:val="00712BFB"/>
    <w:pPr>
      <w:numPr>
        <w:numId w:val="3"/>
      </w:numPr>
      <w:spacing w:before="120" w:after="120"/>
    </w:pPr>
    <w:rPr>
      <w:lang w:eastAsia="en-GB"/>
    </w:rPr>
  </w:style>
  <w:style w:type="paragraph" w:styleId="BodyTextIndent3">
    <w:name w:val="Body Text Indent 3"/>
    <w:basedOn w:val="Normal"/>
    <w:link w:val="BodyTextIndent3Char"/>
    <w:rsid w:val="00B06559"/>
    <w:pPr>
      <w:spacing w:after="120"/>
      <w:ind w:left="360"/>
    </w:pPr>
    <w:rPr>
      <w:sz w:val="16"/>
      <w:szCs w:val="16"/>
    </w:rPr>
  </w:style>
  <w:style w:type="character" w:customStyle="1" w:styleId="BodyTextIndent3Char">
    <w:name w:val="Body Text Indent 3 Char"/>
    <w:basedOn w:val="DefaultParagraphFont"/>
    <w:link w:val="BodyTextIndent3"/>
    <w:rsid w:val="00B06559"/>
    <w:rPr>
      <w:sz w:val="16"/>
      <w:szCs w:val="16"/>
    </w:rPr>
  </w:style>
  <w:style w:type="paragraph" w:customStyle="1" w:styleId="NumberListHeading3">
    <w:name w:val="Number List Heading 3"/>
    <w:basedOn w:val="Normal"/>
    <w:rsid w:val="00B06559"/>
    <w:pPr>
      <w:numPr>
        <w:numId w:val="4"/>
      </w:numPr>
      <w:spacing w:before="120" w:after="120"/>
    </w:pPr>
    <w:rPr>
      <w:lang w:eastAsia="en-GB"/>
    </w:rPr>
  </w:style>
  <w:style w:type="paragraph" w:styleId="BodyTextIndent2">
    <w:name w:val="Body Text Indent 2"/>
    <w:basedOn w:val="Normal"/>
    <w:link w:val="BodyTextIndent2Char"/>
    <w:rsid w:val="00C1646E"/>
    <w:pPr>
      <w:spacing w:after="120" w:line="480" w:lineRule="auto"/>
      <w:ind w:left="360"/>
    </w:pPr>
  </w:style>
  <w:style w:type="character" w:customStyle="1" w:styleId="BodyTextIndent2Char">
    <w:name w:val="Body Text Indent 2 Char"/>
    <w:basedOn w:val="DefaultParagraphFont"/>
    <w:link w:val="BodyTextIndent2"/>
    <w:rsid w:val="00C1646E"/>
    <w:rPr>
      <w:sz w:val="24"/>
      <w:szCs w:val="24"/>
    </w:rPr>
  </w:style>
  <w:style w:type="paragraph" w:customStyle="1" w:styleId="BulletTextHeading4Outline">
    <w:name w:val="Bullet Text Heading 4 Outline"/>
    <w:rsid w:val="00C1646E"/>
    <w:pPr>
      <w:tabs>
        <w:tab w:val="num" w:pos="360"/>
      </w:tabs>
      <w:ind w:left="360" w:hanging="360"/>
    </w:pPr>
    <w:rPr>
      <w:sz w:val="24"/>
      <w:szCs w:val="24"/>
    </w:rPr>
  </w:style>
  <w:style w:type="paragraph" w:customStyle="1" w:styleId="NumberListHeading4">
    <w:name w:val="Number List Heading 4"/>
    <w:basedOn w:val="Normal"/>
    <w:rsid w:val="00C1646E"/>
    <w:pPr>
      <w:numPr>
        <w:numId w:val="5"/>
      </w:numPr>
      <w:tabs>
        <w:tab w:val="clear" w:pos="1800"/>
        <w:tab w:val="num" w:pos="2160"/>
      </w:tabs>
      <w:spacing w:before="120" w:after="120"/>
      <w:ind w:left="2160"/>
    </w:pPr>
    <w:rPr>
      <w:lang w:eastAsia="en-GB"/>
    </w:rPr>
  </w:style>
  <w:style w:type="paragraph" w:customStyle="1" w:styleId="Note">
    <w:name w:val="Note"/>
    <w:basedOn w:val="BodyTextIndent2"/>
    <w:rsid w:val="003E6B3C"/>
    <w:pPr>
      <w:pBdr>
        <w:top w:val="single" w:sz="8" w:space="1" w:color="auto"/>
        <w:left w:val="single" w:sz="8" w:space="4" w:color="auto"/>
        <w:bottom w:val="single" w:sz="8" w:space="1" w:color="auto"/>
        <w:right w:val="single" w:sz="8" w:space="4" w:color="auto"/>
      </w:pBdr>
      <w:shd w:val="clear" w:color="auto" w:fill="E6E6E6"/>
      <w:spacing w:before="120" w:line="240" w:lineRule="auto"/>
      <w:ind w:left="504" w:right="144"/>
    </w:pPr>
    <w:rPr>
      <w:lang w:eastAsia="en-GB"/>
    </w:rPr>
  </w:style>
  <w:style w:type="character" w:customStyle="1" w:styleId="Heading4Char">
    <w:name w:val="Heading 4 Char"/>
    <w:basedOn w:val="DefaultParagraphFont"/>
    <w:link w:val="Heading4"/>
    <w:rsid w:val="00A54FB6"/>
    <w:rPr>
      <w:rFonts w:ascii="Arial" w:hAnsi="Arial"/>
      <w:b/>
      <w:bCs/>
      <w:sz w:val="26"/>
      <w:szCs w:val="26"/>
      <w:lang w:eastAsia="en-GB"/>
    </w:rPr>
  </w:style>
  <w:style w:type="character" w:customStyle="1" w:styleId="Heading5Char">
    <w:name w:val="Heading 5 Char"/>
    <w:aliases w:val="Block Label Char"/>
    <w:basedOn w:val="DefaultParagraphFont"/>
    <w:link w:val="Heading5"/>
    <w:rsid w:val="00A54FB6"/>
    <w:rPr>
      <w:b/>
      <w:bCs/>
      <w:i/>
      <w:iCs/>
      <w:sz w:val="26"/>
      <w:szCs w:val="26"/>
      <w:lang w:eastAsia="en-GB"/>
    </w:rPr>
  </w:style>
  <w:style w:type="character" w:customStyle="1" w:styleId="Heading6Char">
    <w:name w:val="Heading 6 Char"/>
    <w:basedOn w:val="DefaultParagraphFont"/>
    <w:link w:val="Heading6"/>
    <w:rsid w:val="00A54FB6"/>
    <w:rPr>
      <w:b/>
      <w:bCs/>
      <w:sz w:val="22"/>
      <w:szCs w:val="22"/>
      <w:lang w:eastAsia="en-GB"/>
    </w:rPr>
  </w:style>
  <w:style w:type="character" w:customStyle="1" w:styleId="Heading7Char">
    <w:name w:val="Heading 7 Char"/>
    <w:aliases w:val="1.1.1.1.1.1.1.1 Char,Appendix Heading Char,Appendix Heading1 Char"/>
    <w:basedOn w:val="DefaultParagraphFont"/>
    <w:link w:val="Heading7"/>
    <w:rsid w:val="00E9605D"/>
    <w:rPr>
      <w:rFonts w:ascii="Times New Roman Bold" w:hAnsi="Times New Roman Bold"/>
      <w:b/>
      <w:sz w:val="24"/>
      <w:szCs w:val="24"/>
      <w:lang w:eastAsia="en-GB"/>
    </w:rPr>
  </w:style>
  <w:style w:type="character" w:customStyle="1" w:styleId="Heading8Char">
    <w:name w:val="Heading 8 Char"/>
    <w:aliases w:val="Appendix Subheading Char"/>
    <w:basedOn w:val="DefaultParagraphFont"/>
    <w:link w:val="Heading8"/>
    <w:qFormat/>
    <w:rsid w:val="004F0F86"/>
    <w:rPr>
      <w:rFonts w:ascii="Times New Roman Bold" w:hAnsi="Times New Roman Bold"/>
      <w:b/>
      <w:iCs/>
      <w:sz w:val="24"/>
      <w:szCs w:val="24"/>
      <w:lang w:eastAsia="en-GB"/>
    </w:rPr>
  </w:style>
  <w:style w:type="character" w:customStyle="1" w:styleId="Heading9Char">
    <w:name w:val="Heading 9 Char"/>
    <w:aliases w:val="Appendix Subheading 2 Char"/>
    <w:basedOn w:val="DefaultParagraphFont"/>
    <w:link w:val="Heading9"/>
    <w:rsid w:val="00A54FB6"/>
    <w:rPr>
      <w:rFonts w:ascii="Arial" w:hAnsi="Arial" w:cs="Arial"/>
      <w:sz w:val="22"/>
      <w:szCs w:val="22"/>
      <w:lang w:eastAsia="en-GB"/>
    </w:rPr>
  </w:style>
  <w:style w:type="paragraph" w:customStyle="1" w:styleId="NumberListHeading2">
    <w:name w:val="Number List Heading 2"/>
    <w:rsid w:val="00A54FB6"/>
    <w:rPr>
      <w:sz w:val="24"/>
      <w:szCs w:val="24"/>
      <w:lang w:eastAsia="en-GB"/>
    </w:rPr>
  </w:style>
  <w:style w:type="character" w:styleId="CommentReference">
    <w:name w:val="annotation reference"/>
    <w:basedOn w:val="DefaultParagraphFont"/>
    <w:uiPriority w:val="99"/>
    <w:rsid w:val="00995275"/>
    <w:rPr>
      <w:sz w:val="16"/>
      <w:szCs w:val="16"/>
    </w:rPr>
  </w:style>
  <w:style w:type="paragraph" w:styleId="CommentText">
    <w:name w:val="annotation text"/>
    <w:basedOn w:val="Normal"/>
    <w:link w:val="CommentTextChar"/>
    <w:uiPriority w:val="99"/>
    <w:rsid w:val="00995275"/>
    <w:rPr>
      <w:sz w:val="20"/>
      <w:szCs w:val="20"/>
    </w:rPr>
  </w:style>
  <w:style w:type="character" w:customStyle="1" w:styleId="CommentTextChar">
    <w:name w:val="Comment Text Char"/>
    <w:basedOn w:val="DefaultParagraphFont"/>
    <w:link w:val="CommentText"/>
    <w:uiPriority w:val="99"/>
    <w:rsid w:val="00995275"/>
  </w:style>
  <w:style w:type="paragraph" w:styleId="CommentSubject">
    <w:name w:val="annotation subject"/>
    <w:basedOn w:val="CommentText"/>
    <w:next w:val="CommentText"/>
    <w:link w:val="CommentSubjectChar"/>
    <w:rsid w:val="00995275"/>
    <w:rPr>
      <w:b/>
      <w:bCs/>
    </w:rPr>
  </w:style>
  <w:style w:type="character" w:customStyle="1" w:styleId="CommentSubjectChar">
    <w:name w:val="Comment Subject Char"/>
    <w:basedOn w:val="CommentTextChar"/>
    <w:link w:val="CommentSubject"/>
    <w:rsid w:val="00995275"/>
    <w:rPr>
      <w:b/>
      <w:bCs/>
    </w:rPr>
  </w:style>
  <w:style w:type="paragraph" w:styleId="BalloonText">
    <w:name w:val="Balloon Text"/>
    <w:basedOn w:val="Normal"/>
    <w:link w:val="BalloonTextChar"/>
    <w:rsid w:val="00995275"/>
    <w:rPr>
      <w:rFonts w:ascii="Tahoma" w:hAnsi="Tahoma" w:cs="Tahoma"/>
      <w:sz w:val="16"/>
      <w:szCs w:val="16"/>
    </w:rPr>
  </w:style>
  <w:style w:type="character" w:customStyle="1" w:styleId="BalloonTextChar">
    <w:name w:val="Balloon Text Char"/>
    <w:basedOn w:val="DefaultParagraphFont"/>
    <w:link w:val="BalloonText"/>
    <w:rsid w:val="00995275"/>
    <w:rPr>
      <w:rFonts w:ascii="Tahoma" w:hAnsi="Tahoma" w:cs="Tahoma"/>
      <w:sz w:val="16"/>
      <w:szCs w:val="16"/>
    </w:rPr>
  </w:style>
  <w:style w:type="paragraph" w:styleId="NormalWeb">
    <w:name w:val="Normal (Web)"/>
    <w:basedOn w:val="Normal"/>
    <w:uiPriority w:val="99"/>
    <w:unhideWhenUsed/>
    <w:rsid w:val="00995275"/>
    <w:pPr>
      <w:spacing w:before="100" w:beforeAutospacing="1" w:after="100" w:afterAutospacing="1"/>
    </w:pPr>
  </w:style>
  <w:style w:type="paragraph" w:styleId="ListParagraph">
    <w:name w:val="List Paragraph"/>
    <w:aliases w:val="Num Bullet 1"/>
    <w:basedOn w:val="Normal"/>
    <w:link w:val="ListParagraphChar"/>
    <w:qFormat/>
    <w:rsid w:val="00995275"/>
    <w:pPr>
      <w:ind w:left="720"/>
      <w:contextualSpacing/>
    </w:pPr>
  </w:style>
  <w:style w:type="paragraph" w:styleId="BodyText">
    <w:name w:val="Body Text"/>
    <w:basedOn w:val="Normal"/>
    <w:link w:val="BodyTextChar"/>
    <w:rsid w:val="006C354D"/>
    <w:pPr>
      <w:spacing w:after="120"/>
    </w:pPr>
    <w:rPr>
      <w:szCs w:val="20"/>
      <w:lang w:val="en-GB"/>
    </w:rPr>
  </w:style>
  <w:style w:type="character" w:customStyle="1" w:styleId="BodyTextChar">
    <w:name w:val="Body Text Char"/>
    <w:basedOn w:val="DefaultParagraphFont"/>
    <w:link w:val="BodyText"/>
    <w:rsid w:val="006C354D"/>
    <w:rPr>
      <w:sz w:val="24"/>
      <w:lang w:val="en-GB"/>
    </w:rPr>
  </w:style>
  <w:style w:type="paragraph" w:styleId="Revision">
    <w:name w:val="Revision"/>
    <w:hidden/>
    <w:uiPriority w:val="99"/>
    <w:semiHidden/>
    <w:rsid w:val="00844101"/>
    <w:rPr>
      <w:sz w:val="24"/>
      <w:szCs w:val="24"/>
    </w:rPr>
  </w:style>
  <w:style w:type="paragraph" w:customStyle="1" w:styleId="Times10">
    <w:name w:val="Times 10"/>
    <w:basedOn w:val="Normal"/>
    <w:rsid w:val="00514557"/>
    <w:pPr>
      <w:tabs>
        <w:tab w:val="left" w:pos="360"/>
      </w:tabs>
    </w:pPr>
    <w:rPr>
      <w:sz w:val="20"/>
      <w:szCs w:val="20"/>
    </w:rPr>
  </w:style>
  <w:style w:type="character" w:customStyle="1" w:styleId="Heading2Char">
    <w:name w:val="Heading 2 Char"/>
    <w:aliases w:val="Chapter Title Char,E2 Char,SAHeading 2 Char"/>
    <w:basedOn w:val="DefaultParagraphFont"/>
    <w:link w:val="Heading2"/>
    <w:rsid w:val="00C67258"/>
    <w:rPr>
      <w:rFonts w:ascii="Times New Roman Bold" w:hAnsi="Times New Roman Bold" w:cs="Arial"/>
      <w:b/>
      <w:bCs/>
      <w:iCs/>
      <w:sz w:val="24"/>
      <w:szCs w:val="30"/>
      <w:lang w:eastAsia="en-GB"/>
    </w:rPr>
  </w:style>
  <w:style w:type="character" w:customStyle="1" w:styleId="Heading1Char">
    <w:name w:val="Heading 1 Char"/>
    <w:aliases w:val="First Level Char,Part Char,H1 Char,E1 Char"/>
    <w:basedOn w:val="DefaultParagraphFont"/>
    <w:link w:val="Heading1"/>
    <w:rsid w:val="00DF5E12"/>
    <w:rPr>
      <w:rFonts w:ascii="Times New Roman Bold" w:hAnsi="Times New Roman Bold" w:cs="Arial"/>
      <w:b/>
      <w:bCs/>
      <w:caps/>
      <w:kern w:val="32"/>
      <w:sz w:val="28"/>
      <w:szCs w:val="26"/>
    </w:rPr>
  </w:style>
  <w:style w:type="character" w:customStyle="1" w:styleId="Heading1levelChar">
    <w:name w:val="Heading 1 level Char"/>
    <w:basedOn w:val="Heading1Char"/>
    <w:link w:val="Heading1level"/>
    <w:rsid w:val="00D2209F"/>
    <w:rPr>
      <w:rFonts w:ascii="Times New Roman Bold" w:hAnsi="Times New Roman Bold" w:cs="Arial"/>
      <w:b/>
      <w:bCs/>
      <w:caps w:val="0"/>
      <w:kern w:val="32"/>
      <w:sz w:val="28"/>
      <w:szCs w:val="26"/>
    </w:rPr>
  </w:style>
  <w:style w:type="paragraph" w:styleId="Footer">
    <w:name w:val="footer"/>
    <w:basedOn w:val="Normal"/>
    <w:link w:val="FooterChar"/>
    <w:uiPriority w:val="99"/>
    <w:rsid w:val="00572DEC"/>
    <w:pPr>
      <w:tabs>
        <w:tab w:val="center" w:pos="4320"/>
        <w:tab w:val="right" w:pos="8640"/>
      </w:tabs>
    </w:pPr>
  </w:style>
  <w:style w:type="character" w:styleId="PageNumber">
    <w:name w:val="page number"/>
    <w:basedOn w:val="DefaultParagraphFont"/>
    <w:rsid w:val="00572DEC"/>
  </w:style>
  <w:style w:type="character" w:customStyle="1" w:styleId="ipa1">
    <w:name w:val="ipa1"/>
    <w:basedOn w:val="DefaultParagraphFont"/>
    <w:rsid w:val="00245F5B"/>
    <w:rPr>
      <w:rFonts w:ascii="Arial Unicode MS" w:eastAsia="Arial Unicode MS" w:hAnsi="Arial Unicode MS" w:cs="Arial Unicode MS" w:hint="eastAsia"/>
    </w:rPr>
  </w:style>
  <w:style w:type="character" w:styleId="FollowedHyperlink">
    <w:name w:val="FollowedHyperlink"/>
    <w:basedOn w:val="DefaultParagraphFont"/>
    <w:rsid w:val="00BE182B"/>
    <w:rPr>
      <w:color w:val="800080"/>
      <w:u w:val="single"/>
    </w:rPr>
  </w:style>
  <w:style w:type="character" w:customStyle="1" w:styleId="BodyText1Char">
    <w:name w:val="Body Text 1 Char"/>
    <w:basedOn w:val="DefaultParagraphFont"/>
    <w:link w:val="BodyText1"/>
    <w:rsid w:val="007317B9"/>
    <w:rPr>
      <w:lang w:eastAsia="zh-CN"/>
    </w:rPr>
  </w:style>
  <w:style w:type="paragraph" w:styleId="Header">
    <w:name w:val="header"/>
    <w:basedOn w:val="Normal"/>
    <w:link w:val="HeaderChar"/>
    <w:rsid w:val="00E41AFB"/>
    <w:pPr>
      <w:tabs>
        <w:tab w:val="center" w:pos="4320"/>
        <w:tab w:val="right" w:pos="8640"/>
      </w:tabs>
    </w:pPr>
  </w:style>
  <w:style w:type="paragraph" w:styleId="NoSpacing">
    <w:name w:val="No Spacing"/>
    <w:uiPriority w:val="1"/>
    <w:qFormat/>
    <w:rsid w:val="00E41B2E"/>
    <w:rPr>
      <w:sz w:val="24"/>
      <w:szCs w:val="24"/>
    </w:rPr>
  </w:style>
  <w:style w:type="paragraph" w:customStyle="1" w:styleId="WyethSub-paragraph">
    <w:name w:val="Wyeth Sub-paragraph"/>
    <w:rsid w:val="000C1662"/>
    <w:pPr>
      <w:numPr>
        <w:ilvl w:val="1"/>
        <w:numId w:val="6"/>
      </w:numPr>
      <w:spacing w:before="320"/>
    </w:pPr>
    <w:rPr>
      <w:sz w:val="24"/>
    </w:rPr>
  </w:style>
  <w:style w:type="paragraph" w:customStyle="1" w:styleId="Style1numberingxx">
    <w:name w:val="Style1 numbering x.x"/>
    <w:basedOn w:val="Heading2"/>
    <w:link w:val="Style1numberingxxChar"/>
    <w:qFormat/>
    <w:rsid w:val="0053097D"/>
  </w:style>
  <w:style w:type="character" w:customStyle="1" w:styleId="Style1numberingxxChar">
    <w:name w:val="Style1 numbering x.x Char"/>
    <w:basedOn w:val="Heading2Char"/>
    <w:link w:val="Style1numberingxx"/>
    <w:rsid w:val="0053097D"/>
    <w:rPr>
      <w:rFonts w:ascii="Times New Roman Bold" w:hAnsi="Times New Roman Bold" w:cs="Arial"/>
      <w:b/>
      <w:bCs/>
      <w:iCs/>
      <w:sz w:val="24"/>
      <w:szCs w:val="30"/>
      <w:lang w:eastAsia="en-GB"/>
    </w:rPr>
  </w:style>
  <w:style w:type="character" w:customStyle="1" w:styleId="HeaderChar">
    <w:name w:val="Header Char"/>
    <w:basedOn w:val="DefaultParagraphFont"/>
    <w:link w:val="Header"/>
    <w:rsid w:val="009B615D"/>
    <w:rPr>
      <w:sz w:val="24"/>
      <w:szCs w:val="24"/>
    </w:rPr>
  </w:style>
  <w:style w:type="paragraph" w:styleId="TOCHeading">
    <w:name w:val="TOC Heading"/>
    <w:basedOn w:val="Heading1"/>
    <w:next w:val="Normal"/>
    <w:uiPriority w:val="39"/>
    <w:unhideWhenUsed/>
    <w:qFormat/>
    <w:rsid w:val="00EA5277"/>
    <w:pPr>
      <w:keepNext/>
      <w:widowControl/>
      <w:numPr>
        <w:numId w:val="0"/>
      </w:numPr>
      <w:spacing w:before="480" w:after="0" w:line="276" w:lineRule="auto"/>
      <w:outlineLvl w:val="9"/>
    </w:pPr>
    <w:rPr>
      <w:rFonts w:asciiTheme="majorHAnsi" w:eastAsiaTheme="majorEastAsia" w:hAnsiTheme="majorHAnsi" w:cstheme="majorBidi"/>
      <w:caps w:val="0"/>
      <w:color w:val="365F91" w:themeColor="accent1" w:themeShade="BF"/>
      <w:kern w:val="0"/>
      <w:szCs w:val="28"/>
    </w:rPr>
  </w:style>
  <w:style w:type="paragraph" w:customStyle="1" w:styleId="TNR10-pt">
    <w:name w:val="TNR 10-pt"/>
    <w:basedOn w:val="Normal"/>
    <w:rsid w:val="00B212F2"/>
    <w:pPr>
      <w:tabs>
        <w:tab w:val="left" w:pos="360"/>
      </w:tabs>
    </w:pPr>
    <w:rPr>
      <w:sz w:val="20"/>
      <w:szCs w:val="20"/>
    </w:rPr>
  </w:style>
  <w:style w:type="character" w:customStyle="1" w:styleId="FooterChar">
    <w:name w:val="Footer Char"/>
    <w:basedOn w:val="DefaultParagraphFont"/>
    <w:link w:val="Footer"/>
    <w:uiPriority w:val="99"/>
    <w:rsid w:val="00637E12"/>
    <w:rPr>
      <w:sz w:val="24"/>
      <w:szCs w:val="24"/>
    </w:rPr>
  </w:style>
  <w:style w:type="paragraph" w:styleId="TOC7">
    <w:name w:val="toc 7"/>
    <w:basedOn w:val="Normal"/>
    <w:next w:val="Normal"/>
    <w:autoRedefine/>
    <w:uiPriority w:val="39"/>
    <w:rsid w:val="0060548D"/>
    <w:pPr>
      <w:tabs>
        <w:tab w:val="left" w:pos="547"/>
        <w:tab w:val="right" w:leader="dot" w:pos="8820"/>
      </w:tabs>
      <w:spacing w:before="120" w:after="120"/>
    </w:pPr>
    <w:rPr>
      <w:noProof/>
      <w:sz w:val="22"/>
    </w:rPr>
  </w:style>
  <w:style w:type="paragraph" w:styleId="TOC8">
    <w:name w:val="toc 8"/>
    <w:basedOn w:val="Normal"/>
    <w:next w:val="Normal"/>
    <w:autoRedefine/>
    <w:uiPriority w:val="39"/>
    <w:rsid w:val="0060548D"/>
    <w:pPr>
      <w:tabs>
        <w:tab w:val="left" w:pos="1152"/>
        <w:tab w:val="right" w:leader="dot" w:pos="8820"/>
      </w:tabs>
      <w:ind w:left="576"/>
    </w:pPr>
    <w:rPr>
      <w:noProof/>
      <w:sz w:val="22"/>
    </w:rPr>
  </w:style>
  <w:style w:type="paragraph" w:customStyle="1" w:styleId="P1">
    <w:name w:val="P1"/>
    <w:basedOn w:val="Normal"/>
    <w:autoRedefine/>
    <w:rsid w:val="00775FAA"/>
    <w:pPr>
      <w:spacing w:after="120"/>
      <w:ind w:left="907"/>
      <w:jc w:val="both"/>
    </w:pPr>
    <w:rPr>
      <w:rFonts w:ascii="Arial" w:hAnsi="Arial"/>
    </w:rPr>
  </w:style>
  <w:style w:type="paragraph" w:customStyle="1" w:styleId="Style1">
    <w:name w:val="Style1"/>
    <w:basedOn w:val="Heading3"/>
    <w:qFormat/>
    <w:rsid w:val="00424271"/>
    <w:rPr>
      <w:rFonts w:ascii="Times New Roman Bold" w:hAnsi="Times New Roman Bold"/>
      <w:bCs w:val="0"/>
      <w:sz w:val="22"/>
    </w:rPr>
  </w:style>
  <w:style w:type="paragraph" w:styleId="DocumentMap">
    <w:name w:val="Document Map"/>
    <w:basedOn w:val="Normal"/>
    <w:link w:val="DocumentMapChar"/>
    <w:rsid w:val="00722D57"/>
    <w:rPr>
      <w:rFonts w:ascii="宋体" w:eastAsia="宋体"/>
      <w:sz w:val="18"/>
      <w:szCs w:val="18"/>
    </w:rPr>
  </w:style>
  <w:style w:type="character" w:customStyle="1" w:styleId="DocumentMapChar">
    <w:name w:val="Document Map Char"/>
    <w:basedOn w:val="DefaultParagraphFont"/>
    <w:link w:val="DocumentMap"/>
    <w:rsid w:val="00722D57"/>
    <w:rPr>
      <w:rFonts w:ascii="宋体" w:eastAsia="宋体"/>
      <w:sz w:val="18"/>
      <w:szCs w:val="18"/>
    </w:rPr>
  </w:style>
  <w:style w:type="paragraph" w:styleId="BodyText2">
    <w:name w:val="Body Text 2"/>
    <w:basedOn w:val="Normal"/>
    <w:link w:val="BodyText2Char"/>
    <w:rsid w:val="003A513C"/>
    <w:pPr>
      <w:spacing w:after="120" w:line="480" w:lineRule="auto"/>
    </w:pPr>
  </w:style>
  <w:style w:type="character" w:customStyle="1" w:styleId="BodyText2Char">
    <w:name w:val="Body Text 2 Char"/>
    <w:basedOn w:val="DefaultParagraphFont"/>
    <w:link w:val="BodyText2"/>
    <w:rsid w:val="003A513C"/>
    <w:rPr>
      <w:sz w:val="24"/>
      <w:szCs w:val="24"/>
    </w:rPr>
  </w:style>
  <w:style w:type="paragraph" w:styleId="BodyText3">
    <w:name w:val="Body Text 3"/>
    <w:basedOn w:val="Normal"/>
    <w:link w:val="BodyText3Char"/>
    <w:rsid w:val="003A513C"/>
    <w:pPr>
      <w:spacing w:after="120"/>
    </w:pPr>
    <w:rPr>
      <w:sz w:val="16"/>
      <w:szCs w:val="16"/>
    </w:rPr>
  </w:style>
  <w:style w:type="character" w:customStyle="1" w:styleId="BodyText3Char">
    <w:name w:val="Body Text 3 Char"/>
    <w:basedOn w:val="DefaultParagraphFont"/>
    <w:link w:val="BodyText3"/>
    <w:rsid w:val="003A513C"/>
    <w:rPr>
      <w:sz w:val="16"/>
      <w:szCs w:val="16"/>
    </w:rPr>
  </w:style>
  <w:style w:type="character" w:customStyle="1" w:styleId="Instruction">
    <w:name w:val="Instruction"/>
    <w:rsid w:val="003A513C"/>
    <w:rPr>
      <w:rFonts w:ascii="Arial" w:hAnsi="Arial"/>
      <w:i/>
      <w:color w:val="0000FF"/>
      <w:sz w:val="24"/>
      <w:szCs w:val="24"/>
    </w:rPr>
  </w:style>
  <w:style w:type="character" w:styleId="LineNumber">
    <w:name w:val="line number"/>
    <w:basedOn w:val="DefaultParagraphFont"/>
    <w:rsid w:val="003A513C"/>
  </w:style>
  <w:style w:type="paragraph" w:customStyle="1" w:styleId="InfoBlue">
    <w:name w:val="InfoBlue"/>
    <w:basedOn w:val="Normal"/>
    <w:next w:val="BodyText"/>
    <w:autoRedefine/>
    <w:rsid w:val="003A513C"/>
    <w:pPr>
      <w:widowControl w:val="0"/>
      <w:numPr>
        <w:numId w:val="7"/>
      </w:numPr>
      <w:spacing w:after="120" w:line="240" w:lineRule="atLeast"/>
    </w:pPr>
    <w:rPr>
      <w:i/>
      <w:color w:val="0000FF"/>
      <w:szCs w:val="20"/>
    </w:rPr>
  </w:style>
  <w:style w:type="character" w:customStyle="1" w:styleId="Heading3Char">
    <w:name w:val="Heading 3 Char"/>
    <w:aliases w:val="step doc 3 Char"/>
    <w:basedOn w:val="DefaultParagraphFont"/>
    <w:link w:val="Heading3"/>
    <w:rsid w:val="008D62F7"/>
    <w:rPr>
      <w:rFonts w:ascii="Arial" w:hAnsi="Arial" w:cs="Arial"/>
      <w:b/>
      <w:bCs/>
      <w:sz w:val="26"/>
      <w:szCs w:val="26"/>
    </w:rPr>
  </w:style>
  <w:style w:type="paragraph" w:customStyle="1" w:styleId="Default">
    <w:name w:val="Default"/>
    <w:uiPriority w:val="99"/>
    <w:rsid w:val="008D62F7"/>
    <w:pPr>
      <w:widowControl w:val="0"/>
      <w:autoSpaceDE w:val="0"/>
      <w:autoSpaceDN w:val="0"/>
      <w:adjustRightInd w:val="0"/>
    </w:pPr>
    <w:rPr>
      <w:color w:val="000000"/>
      <w:sz w:val="24"/>
      <w:szCs w:val="24"/>
    </w:rPr>
  </w:style>
  <w:style w:type="paragraph" w:styleId="ListNumber">
    <w:name w:val="List Number"/>
    <w:basedOn w:val="Normal"/>
    <w:rsid w:val="008D62F7"/>
    <w:pPr>
      <w:tabs>
        <w:tab w:val="num" w:pos="360"/>
      </w:tabs>
      <w:ind w:left="360" w:hanging="360"/>
    </w:pPr>
    <w:rPr>
      <w:rFonts w:ascii="Arial" w:eastAsia="宋体" w:hAnsi="Arial"/>
      <w:sz w:val="20"/>
    </w:rPr>
  </w:style>
  <w:style w:type="paragraph" w:customStyle="1" w:styleId="TableContent">
    <w:name w:val="Table Content"/>
    <w:basedOn w:val="Normal"/>
    <w:qFormat/>
    <w:rsid w:val="008D62F7"/>
    <w:pPr>
      <w:spacing w:before="60" w:after="60"/>
    </w:pPr>
    <w:rPr>
      <w:rFonts w:ascii="Arial" w:eastAsia="宋体" w:hAnsi="Arial"/>
      <w:bCs/>
      <w:sz w:val="20"/>
      <w:szCs w:val="20"/>
    </w:rPr>
  </w:style>
  <w:style w:type="paragraph" w:styleId="Title">
    <w:name w:val="Title"/>
    <w:basedOn w:val="Normal"/>
    <w:link w:val="TitleChar"/>
    <w:qFormat/>
    <w:rsid w:val="00EE1EB8"/>
    <w:pPr>
      <w:jc w:val="center"/>
    </w:pPr>
    <w:rPr>
      <w:b/>
      <w:sz w:val="40"/>
      <w:szCs w:val="20"/>
    </w:rPr>
  </w:style>
  <w:style w:type="character" w:customStyle="1" w:styleId="TitleChar">
    <w:name w:val="Title Char"/>
    <w:basedOn w:val="DefaultParagraphFont"/>
    <w:link w:val="Title"/>
    <w:rsid w:val="00EE1EB8"/>
    <w:rPr>
      <w:b/>
      <w:sz w:val="40"/>
    </w:rPr>
  </w:style>
  <w:style w:type="paragraph" w:styleId="Subtitle">
    <w:name w:val="Subtitle"/>
    <w:basedOn w:val="Normal"/>
    <w:link w:val="SubtitleChar"/>
    <w:qFormat/>
    <w:rsid w:val="00EE1EB8"/>
    <w:pPr>
      <w:spacing w:after="240"/>
      <w:jc w:val="center"/>
    </w:pPr>
    <w:rPr>
      <w:b/>
      <w:bCs/>
      <w:smallCaps/>
      <w:sz w:val="32"/>
      <w:szCs w:val="20"/>
    </w:rPr>
  </w:style>
  <w:style w:type="character" w:customStyle="1" w:styleId="SubtitleChar">
    <w:name w:val="Subtitle Char"/>
    <w:basedOn w:val="DefaultParagraphFont"/>
    <w:link w:val="Subtitle"/>
    <w:rsid w:val="00EE1EB8"/>
    <w:rPr>
      <w:b/>
      <w:bCs/>
      <w:smallCaps/>
      <w:sz w:val="32"/>
    </w:rPr>
  </w:style>
  <w:style w:type="character" w:customStyle="1" w:styleId="labellist1">
    <w:name w:val="label_list1"/>
    <w:basedOn w:val="DefaultParagraphFont"/>
    <w:rsid w:val="00690BF1"/>
  </w:style>
  <w:style w:type="paragraph" w:styleId="Date">
    <w:name w:val="Date"/>
    <w:basedOn w:val="Normal"/>
    <w:next w:val="Normal"/>
    <w:link w:val="DateChar"/>
    <w:rsid w:val="00C879A9"/>
    <w:pPr>
      <w:ind w:leftChars="2500" w:left="100"/>
    </w:pPr>
  </w:style>
  <w:style w:type="character" w:customStyle="1" w:styleId="DateChar">
    <w:name w:val="Date Char"/>
    <w:basedOn w:val="DefaultParagraphFont"/>
    <w:link w:val="Date"/>
    <w:rsid w:val="00C879A9"/>
    <w:rPr>
      <w:sz w:val="24"/>
      <w:szCs w:val="24"/>
    </w:rPr>
  </w:style>
  <w:style w:type="table" w:styleId="LightList-Accent5">
    <w:name w:val="Light List Accent 5"/>
    <w:basedOn w:val="TableNormal"/>
    <w:uiPriority w:val="61"/>
    <w:rsid w:val="005D5780"/>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apple-converted-space">
    <w:name w:val="apple-converted-space"/>
    <w:basedOn w:val="DefaultParagraphFont"/>
    <w:rsid w:val="003C540D"/>
  </w:style>
  <w:style w:type="character" w:customStyle="1" w:styleId="highlight">
    <w:name w:val="highlight"/>
    <w:basedOn w:val="DefaultParagraphFont"/>
    <w:rsid w:val="003A6BBE"/>
  </w:style>
  <w:style w:type="character" w:customStyle="1" w:styleId="opdicttext2">
    <w:name w:val="op_dict_text2"/>
    <w:basedOn w:val="DefaultParagraphFont"/>
    <w:rsid w:val="00BA0A3D"/>
  </w:style>
  <w:style w:type="paragraph" w:styleId="HTMLPreformatted">
    <w:name w:val="HTML Preformatted"/>
    <w:basedOn w:val="Normal"/>
    <w:link w:val="HTMLPreformattedChar"/>
    <w:uiPriority w:val="99"/>
    <w:unhideWhenUsed/>
    <w:rsid w:val="00254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lang w:eastAsia="zh-CN"/>
    </w:rPr>
  </w:style>
  <w:style w:type="character" w:customStyle="1" w:styleId="HTMLPreformattedChar">
    <w:name w:val="HTML Preformatted Char"/>
    <w:basedOn w:val="DefaultParagraphFont"/>
    <w:link w:val="HTMLPreformatted"/>
    <w:uiPriority w:val="99"/>
    <w:rsid w:val="0025447E"/>
    <w:rPr>
      <w:rFonts w:ascii="宋体" w:eastAsia="宋体" w:hAnsi="宋体" w:cs="宋体"/>
      <w:sz w:val="24"/>
      <w:szCs w:val="24"/>
      <w:lang w:eastAsia="zh-CN"/>
    </w:rPr>
  </w:style>
  <w:style w:type="paragraph" w:customStyle="1" w:styleId="1">
    <w:name w:val="列出段落1"/>
    <w:basedOn w:val="Normal"/>
    <w:uiPriority w:val="34"/>
    <w:qFormat/>
    <w:rsid w:val="00086CC3"/>
    <w:pPr>
      <w:spacing w:after="240"/>
      <w:ind w:left="720"/>
      <w:contextualSpacing/>
    </w:pPr>
    <w:rPr>
      <w:sz w:val="22"/>
      <w:szCs w:val="22"/>
    </w:rPr>
  </w:style>
  <w:style w:type="paragraph" w:customStyle="1" w:styleId="sentence-other1">
    <w:name w:val="sentence-other1"/>
    <w:basedOn w:val="Normal"/>
    <w:rsid w:val="0031015B"/>
    <w:pPr>
      <w:spacing w:before="100" w:beforeAutospacing="1" w:after="100" w:afterAutospacing="1" w:line="300" w:lineRule="atLeast"/>
    </w:pPr>
    <w:rPr>
      <w:rFonts w:ascii="Arial" w:eastAsia="宋体" w:hAnsi="Arial" w:cs="Arial"/>
      <w:lang w:eastAsia="zh-CN"/>
    </w:rPr>
  </w:style>
  <w:style w:type="paragraph" w:customStyle="1" w:styleId="Text1">
    <w:name w:val="Text 1"/>
    <w:basedOn w:val="Normal"/>
    <w:link w:val="Text1Char"/>
    <w:qFormat/>
    <w:rsid w:val="00271BF1"/>
    <w:pPr>
      <w:spacing w:after="240"/>
      <w:ind w:left="720"/>
    </w:pPr>
  </w:style>
  <w:style w:type="character" w:customStyle="1" w:styleId="Text1Char">
    <w:name w:val="Text 1 Char"/>
    <w:basedOn w:val="DefaultParagraphFont"/>
    <w:link w:val="Text1"/>
    <w:qFormat/>
    <w:rsid w:val="00271BF1"/>
    <w:rPr>
      <w:sz w:val="24"/>
      <w:szCs w:val="24"/>
    </w:rPr>
  </w:style>
  <w:style w:type="character" w:customStyle="1" w:styleId="ListParagraphChar">
    <w:name w:val="List Paragraph Char"/>
    <w:aliases w:val="Num Bullet 1 Char"/>
    <w:basedOn w:val="DefaultParagraphFont"/>
    <w:link w:val="ListParagraph"/>
    <w:locked/>
    <w:rsid w:val="004A214A"/>
    <w:rPr>
      <w:sz w:val="24"/>
      <w:szCs w:val="24"/>
    </w:rPr>
  </w:style>
  <w:style w:type="paragraph" w:styleId="TOC5">
    <w:name w:val="toc 5"/>
    <w:basedOn w:val="Normal"/>
    <w:next w:val="Normal"/>
    <w:autoRedefine/>
    <w:uiPriority w:val="39"/>
    <w:unhideWhenUsed/>
    <w:rsid w:val="00301050"/>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36930">
      <w:bodyDiv w:val="1"/>
      <w:marLeft w:val="30"/>
      <w:marRight w:val="30"/>
      <w:marTop w:val="0"/>
      <w:marBottom w:val="0"/>
      <w:divBdr>
        <w:top w:val="none" w:sz="0" w:space="0" w:color="auto"/>
        <w:left w:val="none" w:sz="0" w:space="0" w:color="auto"/>
        <w:bottom w:val="none" w:sz="0" w:space="0" w:color="auto"/>
        <w:right w:val="none" w:sz="0" w:space="0" w:color="auto"/>
      </w:divBdr>
      <w:divsChild>
        <w:div w:id="929463788">
          <w:marLeft w:val="0"/>
          <w:marRight w:val="0"/>
          <w:marTop w:val="0"/>
          <w:marBottom w:val="0"/>
          <w:divBdr>
            <w:top w:val="none" w:sz="0" w:space="0" w:color="auto"/>
            <w:left w:val="none" w:sz="0" w:space="0" w:color="auto"/>
            <w:bottom w:val="none" w:sz="0" w:space="0" w:color="auto"/>
            <w:right w:val="none" w:sz="0" w:space="0" w:color="auto"/>
          </w:divBdr>
          <w:divsChild>
            <w:div w:id="1663315279">
              <w:marLeft w:val="0"/>
              <w:marRight w:val="0"/>
              <w:marTop w:val="0"/>
              <w:marBottom w:val="0"/>
              <w:divBdr>
                <w:top w:val="none" w:sz="0" w:space="0" w:color="auto"/>
                <w:left w:val="none" w:sz="0" w:space="0" w:color="auto"/>
                <w:bottom w:val="none" w:sz="0" w:space="0" w:color="auto"/>
                <w:right w:val="none" w:sz="0" w:space="0" w:color="auto"/>
              </w:divBdr>
              <w:divsChild>
                <w:div w:id="319162364">
                  <w:marLeft w:val="180"/>
                  <w:marRight w:val="0"/>
                  <w:marTop w:val="0"/>
                  <w:marBottom w:val="0"/>
                  <w:divBdr>
                    <w:top w:val="none" w:sz="0" w:space="0" w:color="auto"/>
                    <w:left w:val="none" w:sz="0" w:space="0" w:color="auto"/>
                    <w:bottom w:val="none" w:sz="0" w:space="0" w:color="auto"/>
                    <w:right w:val="none" w:sz="0" w:space="0" w:color="auto"/>
                  </w:divBdr>
                  <w:divsChild>
                    <w:div w:id="1529758632">
                      <w:marLeft w:val="0"/>
                      <w:marRight w:val="0"/>
                      <w:marTop w:val="0"/>
                      <w:marBottom w:val="0"/>
                      <w:divBdr>
                        <w:top w:val="none" w:sz="0" w:space="0" w:color="auto"/>
                        <w:left w:val="none" w:sz="0" w:space="0" w:color="auto"/>
                        <w:bottom w:val="none" w:sz="0" w:space="0" w:color="auto"/>
                        <w:right w:val="none" w:sz="0" w:space="0" w:color="auto"/>
                      </w:divBdr>
                      <w:divsChild>
                        <w:div w:id="576134155">
                          <w:marLeft w:val="0"/>
                          <w:marRight w:val="0"/>
                          <w:marTop w:val="0"/>
                          <w:marBottom w:val="0"/>
                          <w:divBdr>
                            <w:top w:val="none" w:sz="0" w:space="0" w:color="auto"/>
                            <w:left w:val="none" w:sz="0" w:space="0" w:color="auto"/>
                            <w:bottom w:val="none" w:sz="0" w:space="0" w:color="auto"/>
                            <w:right w:val="none" w:sz="0" w:space="0" w:color="auto"/>
                          </w:divBdr>
                          <w:divsChild>
                            <w:div w:id="146750222">
                              <w:marLeft w:val="0"/>
                              <w:marRight w:val="0"/>
                              <w:marTop w:val="0"/>
                              <w:marBottom w:val="0"/>
                              <w:divBdr>
                                <w:top w:val="none" w:sz="0" w:space="0" w:color="auto"/>
                                <w:left w:val="none" w:sz="0" w:space="0" w:color="auto"/>
                                <w:bottom w:val="none" w:sz="0" w:space="0" w:color="auto"/>
                                <w:right w:val="none" w:sz="0" w:space="0" w:color="auto"/>
                              </w:divBdr>
                              <w:divsChild>
                                <w:div w:id="1500316169">
                                  <w:marLeft w:val="0"/>
                                  <w:marRight w:val="0"/>
                                  <w:marTop w:val="0"/>
                                  <w:marBottom w:val="0"/>
                                  <w:divBdr>
                                    <w:top w:val="none" w:sz="0" w:space="0" w:color="auto"/>
                                    <w:left w:val="none" w:sz="0" w:space="0" w:color="auto"/>
                                    <w:bottom w:val="none" w:sz="0" w:space="0" w:color="auto"/>
                                    <w:right w:val="none" w:sz="0" w:space="0" w:color="auto"/>
                                  </w:divBdr>
                                  <w:divsChild>
                                    <w:div w:id="1050495884">
                                      <w:marLeft w:val="0"/>
                                      <w:marRight w:val="0"/>
                                      <w:marTop w:val="0"/>
                                      <w:marBottom w:val="0"/>
                                      <w:divBdr>
                                        <w:top w:val="none" w:sz="0" w:space="0" w:color="auto"/>
                                        <w:left w:val="none" w:sz="0" w:space="0" w:color="auto"/>
                                        <w:bottom w:val="none" w:sz="0" w:space="0" w:color="auto"/>
                                        <w:right w:val="none" w:sz="0" w:space="0" w:color="auto"/>
                                      </w:divBdr>
                                      <w:divsChild>
                                        <w:div w:id="995107464">
                                          <w:marLeft w:val="0"/>
                                          <w:marRight w:val="0"/>
                                          <w:marTop w:val="0"/>
                                          <w:marBottom w:val="0"/>
                                          <w:divBdr>
                                            <w:top w:val="none" w:sz="0" w:space="0" w:color="auto"/>
                                            <w:left w:val="none" w:sz="0" w:space="0" w:color="auto"/>
                                            <w:bottom w:val="none" w:sz="0" w:space="0" w:color="auto"/>
                                            <w:right w:val="none" w:sz="0" w:space="0" w:color="auto"/>
                                          </w:divBdr>
                                          <w:divsChild>
                                            <w:div w:id="93035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11247">
      <w:bodyDiv w:val="1"/>
      <w:marLeft w:val="0"/>
      <w:marRight w:val="0"/>
      <w:marTop w:val="0"/>
      <w:marBottom w:val="0"/>
      <w:divBdr>
        <w:top w:val="none" w:sz="0" w:space="0" w:color="auto"/>
        <w:left w:val="none" w:sz="0" w:space="0" w:color="auto"/>
        <w:bottom w:val="none" w:sz="0" w:space="0" w:color="auto"/>
        <w:right w:val="none" w:sz="0" w:space="0" w:color="auto"/>
      </w:divBdr>
    </w:div>
    <w:div w:id="21327972">
      <w:bodyDiv w:val="1"/>
      <w:marLeft w:val="30"/>
      <w:marRight w:val="30"/>
      <w:marTop w:val="0"/>
      <w:marBottom w:val="0"/>
      <w:divBdr>
        <w:top w:val="none" w:sz="0" w:space="0" w:color="auto"/>
        <w:left w:val="none" w:sz="0" w:space="0" w:color="auto"/>
        <w:bottom w:val="none" w:sz="0" w:space="0" w:color="auto"/>
        <w:right w:val="none" w:sz="0" w:space="0" w:color="auto"/>
      </w:divBdr>
      <w:divsChild>
        <w:div w:id="2021081079">
          <w:marLeft w:val="0"/>
          <w:marRight w:val="0"/>
          <w:marTop w:val="0"/>
          <w:marBottom w:val="0"/>
          <w:divBdr>
            <w:top w:val="none" w:sz="0" w:space="0" w:color="auto"/>
            <w:left w:val="none" w:sz="0" w:space="0" w:color="auto"/>
            <w:bottom w:val="none" w:sz="0" w:space="0" w:color="auto"/>
            <w:right w:val="none" w:sz="0" w:space="0" w:color="auto"/>
          </w:divBdr>
          <w:divsChild>
            <w:div w:id="360251715">
              <w:marLeft w:val="0"/>
              <w:marRight w:val="0"/>
              <w:marTop w:val="0"/>
              <w:marBottom w:val="0"/>
              <w:divBdr>
                <w:top w:val="none" w:sz="0" w:space="0" w:color="auto"/>
                <w:left w:val="none" w:sz="0" w:space="0" w:color="auto"/>
                <w:bottom w:val="none" w:sz="0" w:space="0" w:color="auto"/>
                <w:right w:val="none" w:sz="0" w:space="0" w:color="auto"/>
              </w:divBdr>
              <w:divsChild>
                <w:div w:id="720010346">
                  <w:marLeft w:val="180"/>
                  <w:marRight w:val="0"/>
                  <w:marTop w:val="0"/>
                  <w:marBottom w:val="0"/>
                  <w:divBdr>
                    <w:top w:val="none" w:sz="0" w:space="0" w:color="auto"/>
                    <w:left w:val="none" w:sz="0" w:space="0" w:color="auto"/>
                    <w:bottom w:val="none" w:sz="0" w:space="0" w:color="auto"/>
                    <w:right w:val="none" w:sz="0" w:space="0" w:color="auto"/>
                  </w:divBdr>
                  <w:divsChild>
                    <w:div w:id="11955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83309">
      <w:bodyDiv w:val="1"/>
      <w:marLeft w:val="0"/>
      <w:marRight w:val="0"/>
      <w:marTop w:val="0"/>
      <w:marBottom w:val="0"/>
      <w:divBdr>
        <w:top w:val="none" w:sz="0" w:space="0" w:color="auto"/>
        <w:left w:val="none" w:sz="0" w:space="0" w:color="auto"/>
        <w:bottom w:val="none" w:sz="0" w:space="0" w:color="auto"/>
        <w:right w:val="none" w:sz="0" w:space="0" w:color="auto"/>
      </w:divBdr>
      <w:divsChild>
        <w:div w:id="874124296">
          <w:marLeft w:val="0"/>
          <w:marRight w:val="0"/>
          <w:marTop w:val="0"/>
          <w:marBottom w:val="0"/>
          <w:divBdr>
            <w:top w:val="none" w:sz="0" w:space="0" w:color="auto"/>
            <w:left w:val="none" w:sz="0" w:space="0" w:color="auto"/>
            <w:bottom w:val="none" w:sz="0" w:space="0" w:color="auto"/>
            <w:right w:val="none" w:sz="0" w:space="0" w:color="auto"/>
          </w:divBdr>
        </w:div>
      </w:divsChild>
    </w:div>
    <w:div w:id="41563791">
      <w:bodyDiv w:val="1"/>
      <w:marLeft w:val="0"/>
      <w:marRight w:val="0"/>
      <w:marTop w:val="0"/>
      <w:marBottom w:val="0"/>
      <w:divBdr>
        <w:top w:val="none" w:sz="0" w:space="0" w:color="auto"/>
        <w:left w:val="none" w:sz="0" w:space="0" w:color="auto"/>
        <w:bottom w:val="none" w:sz="0" w:space="0" w:color="auto"/>
        <w:right w:val="none" w:sz="0" w:space="0" w:color="auto"/>
      </w:divBdr>
    </w:div>
    <w:div w:id="42875653">
      <w:bodyDiv w:val="1"/>
      <w:marLeft w:val="0"/>
      <w:marRight w:val="0"/>
      <w:marTop w:val="0"/>
      <w:marBottom w:val="0"/>
      <w:divBdr>
        <w:top w:val="none" w:sz="0" w:space="0" w:color="auto"/>
        <w:left w:val="none" w:sz="0" w:space="0" w:color="auto"/>
        <w:bottom w:val="none" w:sz="0" w:space="0" w:color="auto"/>
        <w:right w:val="none" w:sz="0" w:space="0" w:color="auto"/>
      </w:divBdr>
    </w:div>
    <w:div w:id="55054624">
      <w:bodyDiv w:val="1"/>
      <w:marLeft w:val="0"/>
      <w:marRight w:val="0"/>
      <w:marTop w:val="0"/>
      <w:marBottom w:val="0"/>
      <w:divBdr>
        <w:top w:val="none" w:sz="0" w:space="0" w:color="auto"/>
        <w:left w:val="none" w:sz="0" w:space="0" w:color="auto"/>
        <w:bottom w:val="none" w:sz="0" w:space="0" w:color="auto"/>
        <w:right w:val="none" w:sz="0" w:space="0" w:color="auto"/>
      </w:divBdr>
    </w:div>
    <w:div w:id="58404397">
      <w:bodyDiv w:val="1"/>
      <w:marLeft w:val="0"/>
      <w:marRight w:val="0"/>
      <w:marTop w:val="0"/>
      <w:marBottom w:val="0"/>
      <w:divBdr>
        <w:top w:val="none" w:sz="0" w:space="0" w:color="auto"/>
        <w:left w:val="none" w:sz="0" w:space="0" w:color="auto"/>
        <w:bottom w:val="none" w:sz="0" w:space="0" w:color="auto"/>
        <w:right w:val="none" w:sz="0" w:space="0" w:color="auto"/>
      </w:divBdr>
      <w:divsChild>
        <w:div w:id="356733624">
          <w:marLeft w:val="0"/>
          <w:marRight w:val="0"/>
          <w:marTop w:val="0"/>
          <w:marBottom w:val="0"/>
          <w:divBdr>
            <w:top w:val="none" w:sz="0" w:space="0" w:color="auto"/>
            <w:left w:val="none" w:sz="0" w:space="0" w:color="auto"/>
            <w:bottom w:val="none" w:sz="0" w:space="0" w:color="auto"/>
            <w:right w:val="none" w:sz="0" w:space="0" w:color="auto"/>
          </w:divBdr>
          <w:divsChild>
            <w:div w:id="540896431">
              <w:marLeft w:val="0"/>
              <w:marRight w:val="0"/>
              <w:marTop w:val="0"/>
              <w:marBottom w:val="0"/>
              <w:divBdr>
                <w:top w:val="none" w:sz="0" w:space="0" w:color="auto"/>
                <w:left w:val="none" w:sz="0" w:space="0" w:color="auto"/>
                <w:bottom w:val="none" w:sz="0" w:space="0" w:color="auto"/>
                <w:right w:val="none" w:sz="0" w:space="0" w:color="auto"/>
              </w:divBdr>
            </w:div>
            <w:div w:id="554895477">
              <w:marLeft w:val="0"/>
              <w:marRight w:val="0"/>
              <w:marTop w:val="0"/>
              <w:marBottom w:val="0"/>
              <w:divBdr>
                <w:top w:val="none" w:sz="0" w:space="0" w:color="auto"/>
                <w:left w:val="none" w:sz="0" w:space="0" w:color="auto"/>
                <w:bottom w:val="none" w:sz="0" w:space="0" w:color="auto"/>
                <w:right w:val="none" w:sz="0" w:space="0" w:color="auto"/>
              </w:divBdr>
            </w:div>
            <w:div w:id="1748303875">
              <w:marLeft w:val="0"/>
              <w:marRight w:val="0"/>
              <w:marTop w:val="0"/>
              <w:marBottom w:val="0"/>
              <w:divBdr>
                <w:top w:val="none" w:sz="0" w:space="0" w:color="auto"/>
                <w:left w:val="none" w:sz="0" w:space="0" w:color="auto"/>
                <w:bottom w:val="none" w:sz="0" w:space="0" w:color="auto"/>
                <w:right w:val="none" w:sz="0" w:space="0" w:color="auto"/>
              </w:divBdr>
            </w:div>
            <w:div w:id="177531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285">
      <w:bodyDiv w:val="1"/>
      <w:marLeft w:val="0"/>
      <w:marRight w:val="0"/>
      <w:marTop w:val="0"/>
      <w:marBottom w:val="0"/>
      <w:divBdr>
        <w:top w:val="none" w:sz="0" w:space="0" w:color="auto"/>
        <w:left w:val="none" w:sz="0" w:space="0" w:color="auto"/>
        <w:bottom w:val="none" w:sz="0" w:space="0" w:color="auto"/>
        <w:right w:val="none" w:sz="0" w:space="0" w:color="auto"/>
      </w:divBdr>
    </w:div>
    <w:div w:id="98645803">
      <w:bodyDiv w:val="1"/>
      <w:marLeft w:val="0"/>
      <w:marRight w:val="0"/>
      <w:marTop w:val="0"/>
      <w:marBottom w:val="0"/>
      <w:divBdr>
        <w:top w:val="none" w:sz="0" w:space="0" w:color="auto"/>
        <w:left w:val="none" w:sz="0" w:space="0" w:color="auto"/>
        <w:bottom w:val="none" w:sz="0" w:space="0" w:color="auto"/>
        <w:right w:val="none" w:sz="0" w:space="0" w:color="auto"/>
      </w:divBdr>
    </w:div>
    <w:div w:id="104276767">
      <w:bodyDiv w:val="1"/>
      <w:marLeft w:val="0"/>
      <w:marRight w:val="0"/>
      <w:marTop w:val="0"/>
      <w:marBottom w:val="0"/>
      <w:divBdr>
        <w:top w:val="none" w:sz="0" w:space="0" w:color="auto"/>
        <w:left w:val="none" w:sz="0" w:space="0" w:color="auto"/>
        <w:bottom w:val="none" w:sz="0" w:space="0" w:color="auto"/>
        <w:right w:val="none" w:sz="0" w:space="0" w:color="auto"/>
      </w:divBdr>
    </w:div>
    <w:div w:id="118961148">
      <w:bodyDiv w:val="1"/>
      <w:marLeft w:val="0"/>
      <w:marRight w:val="0"/>
      <w:marTop w:val="0"/>
      <w:marBottom w:val="0"/>
      <w:divBdr>
        <w:top w:val="none" w:sz="0" w:space="0" w:color="auto"/>
        <w:left w:val="none" w:sz="0" w:space="0" w:color="auto"/>
        <w:bottom w:val="none" w:sz="0" w:space="0" w:color="auto"/>
        <w:right w:val="none" w:sz="0" w:space="0" w:color="auto"/>
      </w:divBdr>
      <w:divsChild>
        <w:div w:id="1127704090">
          <w:marLeft w:val="0"/>
          <w:marRight w:val="0"/>
          <w:marTop w:val="0"/>
          <w:marBottom w:val="0"/>
          <w:divBdr>
            <w:top w:val="none" w:sz="0" w:space="0" w:color="auto"/>
            <w:left w:val="none" w:sz="0" w:space="0" w:color="auto"/>
            <w:bottom w:val="none" w:sz="0" w:space="0" w:color="auto"/>
            <w:right w:val="none" w:sz="0" w:space="0" w:color="auto"/>
          </w:divBdr>
          <w:divsChild>
            <w:div w:id="162012955">
              <w:marLeft w:val="0"/>
              <w:marRight w:val="0"/>
              <w:marTop w:val="0"/>
              <w:marBottom w:val="0"/>
              <w:divBdr>
                <w:top w:val="none" w:sz="0" w:space="0" w:color="auto"/>
                <w:left w:val="none" w:sz="0" w:space="0" w:color="auto"/>
                <w:bottom w:val="none" w:sz="0" w:space="0" w:color="auto"/>
                <w:right w:val="none" w:sz="0" w:space="0" w:color="auto"/>
              </w:divBdr>
            </w:div>
            <w:div w:id="1534031942">
              <w:marLeft w:val="0"/>
              <w:marRight w:val="0"/>
              <w:marTop w:val="0"/>
              <w:marBottom w:val="0"/>
              <w:divBdr>
                <w:top w:val="none" w:sz="0" w:space="0" w:color="auto"/>
                <w:left w:val="none" w:sz="0" w:space="0" w:color="auto"/>
                <w:bottom w:val="none" w:sz="0" w:space="0" w:color="auto"/>
                <w:right w:val="none" w:sz="0" w:space="0" w:color="auto"/>
              </w:divBdr>
            </w:div>
            <w:div w:id="201071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52">
      <w:bodyDiv w:val="1"/>
      <w:marLeft w:val="0"/>
      <w:marRight w:val="0"/>
      <w:marTop w:val="0"/>
      <w:marBottom w:val="0"/>
      <w:divBdr>
        <w:top w:val="none" w:sz="0" w:space="0" w:color="auto"/>
        <w:left w:val="none" w:sz="0" w:space="0" w:color="auto"/>
        <w:bottom w:val="none" w:sz="0" w:space="0" w:color="auto"/>
        <w:right w:val="none" w:sz="0" w:space="0" w:color="auto"/>
      </w:divBdr>
    </w:div>
    <w:div w:id="158008447">
      <w:bodyDiv w:val="1"/>
      <w:marLeft w:val="0"/>
      <w:marRight w:val="0"/>
      <w:marTop w:val="0"/>
      <w:marBottom w:val="0"/>
      <w:divBdr>
        <w:top w:val="none" w:sz="0" w:space="0" w:color="auto"/>
        <w:left w:val="none" w:sz="0" w:space="0" w:color="auto"/>
        <w:bottom w:val="none" w:sz="0" w:space="0" w:color="auto"/>
        <w:right w:val="none" w:sz="0" w:space="0" w:color="auto"/>
      </w:divBdr>
    </w:div>
    <w:div w:id="190992232">
      <w:bodyDiv w:val="1"/>
      <w:marLeft w:val="0"/>
      <w:marRight w:val="0"/>
      <w:marTop w:val="0"/>
      <w:marBottom w:val="0"/>
      <w:divBdr>
        <w:top w:val="none" w:sz="0" w:space="0" w:color="auto"/>
        <w:left w:val="none" w:sz="0" w:space="0" w:color="auto"/>
        <w:bottom w:val="none" w:sz="0" w:space="0" w:color="auto"/>
        <w:right w:val="none" w:sz="0" w:space="0" w:color="auto"/>
      </w:divBdr>
      <w:divsChild>
        <w:div w:id="1702169798">
          <w:marLeft w:val="0"/>
          <w:marRight w:val="0"/>
          <w:marTop w:val="0"/>
          <w:marBottom w:val="0"/>
          <w:divBdr>
            <w:top w:val="none" w:sz="0" w:space="0" w:color="auto"/>
            <w:left w:val="none" w:sz="0" w:space="0" w:color="auto"/>
            <w:bottom w:val="none" w:sz="0" w:space="0" w:color="auto"/>
            <w:right w:val="none" w:sz="0" w:space="0" w:color="auto"/>
          </w:divBdr>
          <w:divsChild>
            <w:div w:id="94324278">
              <w:marLeft w:val="0"/>
              <w:marRight w:val="0"/>
              <w:marTop w:val="0"/>
              <w:marBottom w:val="0"/>
              <w:divBdr>
                <w:top w:val="none" w:sz="0" w:space="0" w:color="auto"/>
                <w:left w:val="none" w:sz="0" w:space="0" w:color="auto"/>
                <w:bottom w:val="none" w:sz="0" w:space="0" w:color="auto"/>
                <w:right w:val="none" w:sz="0" w:space="0" w:color="auto"/>
              </w:divBdr>
            </w:div>
            <w:div w:id="542601581">
              <w:marLeft w:val="0"/>
              <w:marRight w:val="0"/>
              <w:marTop w:val="0"/>
              <w:marBottom w:val="0"/>
              <w:divBdr>
                <w:top w:val="none" w:sz="0" w:space="0" w:color="auto"/>
                <w:left w:val="none" w:sz="0" w:space="0" w:color="auto"/>
                <w:bottom w:val="none" w:sz="0" w:space="0" w:color="auto"/>
                <w:right w:val="none" w:sz="0" w:space="0" w:color="auto"/>
              </w:divBdr>
            </w:div>
            <w:div w:id="552011245">
              <w:marLeft w:val="0"/>
              <w:marRight w:val="0"/>
              <w:marTop w:val="0"/>
              <w:marBottom w:val="0"/>
              <w:divBdr>
                <w:top w:val="none" w:sz="0" w:space="0" w:color="auto"/>
                <w:left w:val="none" w:sz="0" w:space="0" w:color="auto"/>
                <w:bottom w:val="none" w:sz="0" w:space="0" w:color="auto"/>
                <w:right w:val="none" w:sz="0" w:space="0" w:color="auto"/>
              </w:divBdr>
            </w:div>
            <w:div w:id="724792814">
              <w:marLeft w:val="0"/>
              <w:marRight w:val="0"/>
              <w:marTop w:val="0"/>
              <w:marBottom w:val="0"/>
              <w:divBdr>
                <w:top w:val="none" w:sz="0" w:space="0" w:color="auto"/>
                <w:left w:val="none" w:sz="0" w:space="0" w:color="auto"/>
                <w:bottom w:val="none" w:sz="0" w:space="0" w:color="auto"/>
                <w:right w:val="none" w:sz="0" w:space="0" w:color="auto"/>
              </w:divBdr>
            </w:div>
            <w:div w:id="1287782761">
              <w:marLeft w:val="0"/>
              <w:marRight w:val="0"/>
              <w:marTop w:val="0"/>
              <w:marBottom w:val="0"/>
              <w:divBdr>
                <w:top w:val="none" w:sz="0" w:space="0" w:color="auto"/>
                <w:left w:val="none" w:sz="0" w:space="0" w:color="auto"/>
                <w:bottom w:val="none" w:sz="0" w:space="0" w:color="auto"/>
                <w:right w:val="none" w:sz="0" w:space="0" w:color="auto"/>
              </w:divBdr>
            </w:div>
            <w:div w:id="1418406711">
              <w:marLeft w:val="0"/>
              <w:marRight w:val="0"/>
              <w:marTop w:val="0"/>
              <w:marBottom w:val="0"/>
              <w:divBdr>
                <w:top w:val="none" w:sz="0" w:space="0" w:color="auto"/>
                <w:left w:val="none" w:sz="0" w:space="0" w:color="auto"/>
                <w:bottom w:val="none" w:sz="0" w:space="0" w:color="auto"/>
                <w:right w:val="none" w:sz="0" w:space="0" w:color="auto"/>
              </w:divBdr>
            </w:div>
            <w:div w:id="1498888522">
              <w:marLeft w:val="0"/>
              <w:marRight w:val="0"/>
              <w:marTop w:val="0"/>
              <w:marBottom w:val="0"/>
              <w:divBdr>
                <w:top w:val="none" w:sz="0" w:space="0" w:color="auto"/>
                <w:left w:val="none" w:sz="0" w:space="0" w:color="auto"/>
                <w:bottom w:val="none" w:sz="0" w:space="0" w:color="auto"/>
                <w:right w:val="none" w:sz="0" w:space="0" w:color="auto"/>
              </w:divBdr>
            </w:div>
            <w:div w:id="18172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6295">
      <w:bodyDiv w:val="1"/>
      <w:marLeft w:val="0"/>
      <w:marRight w:val="0"/>
      <w:marTop w:val="0"/>
      <w:marBottom w:val="0"/>
      <w:divBdr>
        <w:top w:val="none" w:sz="0" w:space="0" w:color="auto"/>
        <w:left w:val="none" w:sz="0" w:space="0" w:color="auto"/>
        <w:bottom w:val="none" w:sz="0" w:space="0" w:color="auto"/>
        <w:right w:val="none" w:sz="0" w:space="0" w:color="auto"/>
      </w:divBdr>
    </w:div>
    <w:div w:id="198979749">
      <w:bodyDiv w:val="1"/>
      <w:marLeft w:val="0"/>
      <w:marRight w:val="0"/>
      <w:marTop w:val="0"/>
      <w:marBottom w:val="0"/>
      <w:divBdr>
        <w:top w:val="none" w:sz="0" w:space="0" w:color="auto"/>
        <w:left w:val="none" w:sz="0" w:space="0" w:color="auto"/>
        <w:bottom w:val="none" w:sz="0" w:space="0" w:color="auto"/>
        <w:right w:val="none" w:sz="0" w:space="0" w:color="auto"/>
      </w:divBdr>
    </w:div>
    <w:div w:id="201015349">
      <w:bodyDiv w:val="1"/>
      <w:marLeft w:val="0"/>
      <w:marRight w:val="0"/>
      <w:marTop w:val="0"/>
      <w:marBottom w:val="0"/>
      <w:divBdr>
        <w:top w:val="none" w:sz="0" w:space="0" w:color="auto"/>
        <w:left w:val="none" w:sz="0" w:space="0" w:color="auto"/>
        <w:bottom w:val="none" w:sz="0" w:space="0" w:color="auto"/>
        <w:right w:val="none" w:sz="0" w:space="0" w:color="auto"/>
      </w:divBdr>
    </w:div>
    <w:div w:id="219022024">
      <w:bodyDiv w:val="1"/>
      <w:marLeft w:val="0"/>
      <w:marRight w:val="0"/>
      <w:marTop w:val="0"/>
      <w:marBottom w:val="0"/>
      <w:divBdr>
        <w:top w:val="none" w:sz="0" w:space="0" w:color="auto"/>
        <w:left w:val="none" w:sz="0" w:space="0" w:color="auto"/>
        <w:bottom w:val="none" w:sz="0" w:space="0" w:color="auto"/>
        <w:right w:val="none" w:sz="0" w:space="0" w:color="auto"/>
      </w:divBdr>
      <w:divsChild>
        <w:div w:id="178128403">
          <w:marLeft w:val="0"/>
          <w:marRight w:val="0"/>
          <w:marTop w:val="0"/>
          <w:marBottom w:val="0"/>
          <w:divBdr>
            <w:top w:val="none" w:sz="0" w:space="0" w:color="auto"/>
            <w:left w:val="none" w:sz="0" w:space="0" w:color="auto"/>
            <w:bottom w:val="none" w:sz="0" w:space="0" w:color="auto"/>
            <w:right w:val="none" w:sz="0" w:space="0" w:color="auto"/>
          </w:divBdr>
          <w:divsChild>
            <w:div w:id="194463912">
              <w:marLeft w:val="0"/>
              <w:marRight w:val="0"/>
              <w:marTop w:val="0"/>
              <w:marBottom w:val="0"/>
              <w:divBdr>
                <w:top w:val="none" w:sz="0" w:space="0" w:color="auto"/>
                <w:left w:val="none" w:sz="0" w:space="0" w:color="auto"/>
                <w:bottom w:val="none" w:sz="0" w:space="0" w:color="auto"/>
                <w:right w:val="none" w:sz="0" w:space="0" w:color="auto"/>
              </w:divBdr>
            </w:div>
            <w:div w:id="716928852">
              <w:marLeft w:val="0"/>
              <w:marRight w:val="0"/>
              <w:marTop w:val="0"/>
              <w:marBottom w:val="0"/>
              <w:divBdr>
                <w:top w:val="none" w:sz="0" w:space="0" w:color="auto"/>
                <w:left w:val="none" w:sz="0" w:space="0" w:color="auto"/>
                <w:bottom w:val="none" w:sz="0" w:space="0" w:color="auto"/>
                <w:right w:val="none" w:sz="0" w:space="0" w:color="auto"/>
              </w:divBdr>
            </w:div>
            <w:div w:id="1662732814">
              <w:marLeft w:val="0"/>
              <w:marRight w:val="0"/>
              <w:marTop w:val="0"/>
              <w:marBottom w:val="0"/>
              <w:divBdr>
                <w:top w:val="none" w:sz="0" w:space="0" w:color="auto"/>
                <w:left w:val="none" w:sz="0" w:space="0" w:color="auto"/>
                <w:bottom w:val="none" w:sz="0" w:space="0" w:color="auto"/>
                <w:right w:val="none" w:sz="0" w:space="0" w:color="auto"/>
              </w:divBdr>
            </w:div>
            <w:div w:id="2129545315">
              <w:marLeft w:val="0"/>
              <w:marRight w:val="0"/>
              <w:marTop w:val="0"/>
              <w:marBottom w:val="0"/>
              <w:divBdr>
                <w:top w:val="none" w:sz="0" w:space="0" w:color="auto"/>
                <w:left w:val="none" w:sz="0" w:space="0" w:color="auto"/>
                <w:bottom w:val="none" w:sz="0" w:space="0" w:color="auto"/>
                <w:right w:val="none" w:sz="0" w:space="0" w:color="auto"/>
              </w:divBdr>
            </w:div>
            <w:div w:id="213119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22840">
      <w:bodyDiv w:val="1"/>
      <w:marLeft w:val="0"/>
      <w:marRight w:val="0"/>
      <w:marTop w:val="0"/>
      <w:marBottom w:val="0"/>
      <w:divBdr>
        <w:top w:val="none" w:sz="0" w:space="0" w:color="auto"/>
        <w:left w:val="none" w:sz="0" w:space="0" w:color="auto"/>
        <w:bottom w:val="none" w:sz="0" w:space="0" w:color="auto"/>
        <w:right w:val="none" w:sz="0" w:space="0" w:color="auto"/>
      </w:divBdr>
    </w:div>
    <w:div w:id="250554783">
      <w:bodyDiv w:val="1"/>
      <w:marLeft w:val="30"/>
      <w:marRight w:val="30"/>
      <w:marTop w:val="0"/>
      <w:marBottom w:val="0"/>
      <w:divBdr>
        <w:top w:val="none" w:sz="0" w:space="0" w:color="auto"/>
        <w:left w:val="none" w:sz="0" w:space="0" w:color="auto"/>
        <w:bottom w:val="none" w:sz="0" w:space="0" w:color="auto"/>
        <w:right w:val="none" w:sz="0" w:space="0" w:color="auto"/>
      </w:divBdr>
      <w:divsChild>
        <w:div w:id="805391976">
          <w:marLeft w:val="0"/>
          <w:marRight w:val="0"/>
          <w:marTop w:val="0"/>
          <w:marBottom w:val="0"/>
          <w:divBdr>
            <w:top w:val="none" w:sz="0" w:space="0" w:color="auto"/>
            <w:left w:val="none" w:sz="0" w:space="0" w:color="auto"/>
            <w:bottom w:val="none" w:sz="0" w:space="0" w:color="auto"/>
            <w:right w:val="none" w:sz="0" w:space="0" w:color="auto"/>
          </w:divBdr>
          <w:divsChild>
            <w:div w:id="381174693">
              <w:marLeft w:val="0"/>
              <w:marRight w:val="0"/>
              <w:marTop w:val="0"/>
              <w:marBottom w:val="0"/>
              <w:divBdr>
                <w:top w:val="none" w:sz="0" w:space="0" w:color="auto"/>
                <w:left w:val="none" w:sz="0" w:space="0" w:color="auto"/>
                <w:bottom w:val="none" w:sz="0" w:space="0" w:color="auto"/>
                <w:right w:val="none" w:sz="0" w:space="0" w:color="auto"/>
              </w:divBdr>
              <w:divsChild>
                <w:div w:id="2110658786">
                  <w:marLeft w:val="180"/>
                  <w:marRight w:val="0"/>
                  <w:marTop w:val="0"/>
                  <w:marBottom w:val="0"/>
                  <w:divBdr>
                    <w:top w:val="none" w:sz="0" w:space="0" w:color="auto"/>
                    <w:left w:val="none" w:sz="0" w:space="0" w:color="auto"/>
                    <w:bottom w:val="none" w:sz="0" w:space="0" w:color="auto"/>
                    <w:right w:val="none" w:sz="0" w:space="0" w:color="auto"/>
                  </w:divBdr>
                  <w:divsChild>
                    <w:div w:id="1638952677">
                      <w:marLeft w:val="0"/>
                      <w:marRight w:val="0"/>
                      <w:marTop w:val="0"/>
                      <w:marBottom w:val="0"/>
                      <w:divBdr>
                        <w:top w:val="none" w:sz="0" w:space="0" w:color="auto"/>
                        <w:left w:val="none" w:sz="0" w:space="0" w:color="auto"/>
                        <w:bottom w:val="none" w:sz="0" w:space="0" w:color="auto"/>
                        <w:right w:val="none" w:sz="0" w:space="0" w:color="auto"/>
                      </w:divBdr>
                      <w:divsChild>
                        <w:div w:id="1388721181">
                          <w:marLeft w:val="0"/>
                          <w:marRight w:val="0"/>
                          <w:marTop w:val="0"/>
                          <w:marBottom w:val="0"/>
                          <w:divBdr>
                            <w:top w:val="none" w:sz="0" w:space="0" w:color="auto"/>
                            <w:left w:val="none" w:sz="0" w:space="0" w:color="auto"/>
                            <w:bottom w:val="none" w:sz="0" w:space="0" w:color="auto"/>
                            <w:right w:val="none" w:sz="0" w:space="0" w:color="auto"/>
                          </w:divBdr>
                          <w:divsChild>
                            <w:div w:id="52513516">
                              <w:marLeft w:val="0"/>
                              <w:marRight w:val="0"/>
                              <w:marTop w:val="0"/>
                              <w:marBottom w:val="0"/>
                              <w:divBdr>
                                <w:top w:val="none" w:sz="0" w:space="0" w:color="auto"/>
                                <w:left w:val="none" w:sz="0" w:space="0" w:color="auto"/>
                                <w:bottom w:val="none" w:sz="0" w:space="0" w:color="auto"/>
                                <w:right w:val="none" w:sz="0" w:space="0" w:color="auto"/>
                              </w:divBdr>
                              <w:divsChild>
                                <w:div w:id="98782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1815003">
      <w:bodyDiv w:val="1"/>
      <w:marLeft w:val="0"/>
      <w:marRight w:val="0"/>
      <w:marTop w:val="0"/>
      <w:marBottom w:val="0"/>
      <w:divBdr>
        <w:top w:val="none" w:sz="0" w:space="0" w:color="auto"/>
        <w:left w:val="none" w:sz="0" w:space="0" w:color="auto"/>
        <w:bottom w:val="none" w:sz="0" w:space="0" w:color="auto"/>
        <w:right w:val="none" w:sz="0" w:space="0" w:color="auto"/>
      </w:divBdr>
    </w:div>
    <w:div w:id="271671441">
      <w:bodyDiv w:val="1"/>
      <w:marLeft w:val="0"/>
      <w:marRight w:val="0"/>
      <w:marTop w:val="0"/>
      <w:marBottom w:val="0"/>
      <w:divBdr>
        <w:top w:val="none" w:sz="0" w:space="0" w:color="auto"/>
        <w:left w:val="none" w:sz="0" w:space="0" w:color="auto"/>
        <w:bottom w:val="none" w:sz="0" w:space="0" w:color="auto"/>
        <w:right w:val="none" w:sz="0" w:space="0" w:color="auto"/>
      </w:divBdr>
      <w:divsChild>
        <w:div w:id="1443183857">
          <w:marLeft w:val="0"/>
          <w:marRight w:val="0"/>
          <w:marTop w:val="0"/>
          <w:marBottom w:val="0"/>
          <w:divBdr>
            <w:top w:val="none" w:sz="0" w:space="0" w:color="auto"/>
            <w:left w:val="none" w:sz="0" w:space="0" w:color="auto"/>
            <w:bottom w:val="none" w:sz="0" w:space="0" w:color="auto"/>
            <w:right w:val="none" w:sz="0" w:space="0" w:color="auto"/>
          </w:divBdr>
        </w:div>
      </w:divsChild>
    </w:div>
    <w:div w:id="279604619">
      <w:bodyDiv w:val="1"/>
      <w:marLeft w:val="0"/>
      <w:marRight w:val="0"/>
      <w:marTop w:val="0"/>
      <w:marBottom w:val="0"/>
      <w:divBdr>
        <w:top w:val="none" w:sz="0" w:space="0" w:color="auto"/>
        <w:left w:val="none" w:sz="0" w:space="0" w:color="auto"/>
        <w:bottom w:val="none" w:sz="0" w:space="0" w:color="auto"/>
        <w:right w:val="none" w:sz="0" w:space="0" w:color="auto"/>
      </w:divBdr>
      <w:divsChild>
        <w:div w:id="1194659027">
          <w:marLeft w:val="0"/>
          <w:marRight w:val="0"/>
          <w:marTop w:val="0"/>
          <w:marBottom w:val="0"/>
          <w:divBdr>
            <w:top w:val="none" w:sz="0" w:space="0" w:color="auto"/>
            <w:left w:val="none" w:sz="0" w:space="0" w:color="auto"/>
            <w:bottom w:val="none" w:sz="0" w:space="0" w:color="auto"/>
            <w:right w:val="none" w:sz="0" w:space="0" w:color="auto"/>
          </w:divBdr>
        </w:div>
      </w:divsChild>
    </w:div>
    <w:div w:id="281235211">
      <w:bodyDiv w:val="1"/>
      <w:marLeft w:val="0"/>
      <w:marRight w:val="0"/>
      <w:marTop w:val="0"/>
      <w:marBottom w:val="0"/>
      <w:divBdr>
        <w:top w:val="none" w:sz="0" w:space="0" w:color="auto"/>
        <w:left w:val="none" w:sz="0" w:space="0" w:color="auto"/>
        <w:bottom w:val="none" w:sz="0" w:space="0" w:color="auto"/>
        <w:right w:val="none" w:sz="0" w:space="0" w:color="auto"/>
      </w:divBdr>
      <w:divsChild>
        <w:div w:id="276450014">
          <w:marLeft w:val="840"/>
          <w:marRight w:val="0"/>
          <w:marTop w:val="0"/>
          <w:marBottom w:val="0"/>
          <w:divBdr>
            <w:top w:val="none" w:sz="0" w:space="0" w:color="auto"/>
            <w:left w:val="none" w:sz="0" w:space="0" w:color="auto"/>
            <w:bottom w:val="none" w:sz="0" w:space="0" w:color="auto"/>
            <w:right w:val="none" w:sz="0" w:space="0" w:color="auto"/>
          </w:divBdr>
        </w:div>
        <w:div w:id="1463966093">
          <w:marLeft w:val="840"/>
          <w:marRight w:val="0"/>
          <w:marTop w:val="0"/>
          <w:marBottom w:val="0"/>
          <w:divBdr>
            <w:top w:val="none" w:sz="0" w:space="0" w:color="auto"/>
            <w:left w:val="none" w:sz="0" w:space="0" w:color="auto"/>
            <w:bottom w:val="none" w:sz="0" w:space="0" w:color="auto"/>
            <w:right w:val="none" w:sz="0" w:space="0" w:color="auto"/>
          </w:divBdr>
        </w:div>
      </w:divsChild>
    </w:div>
    <w:div w:id="298076713">
      <w:bodyDiv w:val="1"/>
      <w:marLeft w:val="0"/>
      <w:marRight w:val="0"/>
      <w:marTop w:val="0"/>
      <w:marBottom w:val="0"/>
      <w:divBdr>
        <w:top w:val="none" w:sz="0" w:space="0" w:color="auto"/>
        <w:left w:val="none" w:sz="0" w:space="0" w:color="auto"/>
        <w:bottom w:val="none" w:sz="0" w:space="0" w:color="auto"/>
        <w:right w:val="none" w:sz="0" w:space="0" w:color="auto"/>
      </w:divBdr>
    </w:div>
    <w:div w:id="310985257">
      <w:bodyDiv w:val="1"/>
      <w:marLeft w:val="0"/>
      <w:marRight w:val="0"/>
      <w:marTop w:val="0"/>
      <w:marBottom w:val="0"/>
      <w:divBdr>
        <w:top w:val="none" w:sz="0" w:space="0" w:color="auto"/>
        <w:left w:val="none" w:sz="0" w:space="0" w:color="auto"/>
        <w:bottom w:val="none" w:sz="0" w:space="0" w:color="auto"/>
        <w:right w:val="none" w:sz="0" w:space="0" w:color="auto"/>
      </w:divBdr>
    </w:div>
    <w:div w:id="321666396">
      <w:bodyDiv w:val="1"/>
      <w:marLeft w:val="0"/>
      <w:marRight w:val="0"/>
      <w:marTop w:val="0"/>
      <w:marBottom w:val="0"/>
      <w:divBdr>
        <w:top w:val="none" w:sz="0" w:space="0" w:color="auto"/>
        <w:left w:val="none" w:sz="0" w:space="0" w:color="auto"/>
        <w:bottom w:val="none" w:sz="0" w:space="0" w:color="auto"/>
        <w:right w:val="none" w:sz="0" w:space="0" w:color="auto"/>
      </w:divBdr>
    </w:div>
    <w:div w:id="327441140">
      <w:bodyDiv w:val="1"/>
      <w:marLeft w:val="0"/>
      <w:marRight w:val="0"/>
      <w:marTop w:val="0"/>
      <w:marBottom w:val="0"/>
      <w:divBdr>
        <w:top w:val="none" w:sz="0" w:space="0" w:color="auto"/>
        <w:left w:val="none" w:sz="0" w:space="0" w:color="auto"/>
        <w:bottom w:val="none" w:sz="0" w:space="0" w:color="auto"/>
        <w:right w:val="none" w:sz="0" w:space="0" w:color="auto"/>
      </w:divBdr>
    </w:div>
    <w:div w:id="346836234">
      <w:bodyDiv w:val="1"/>
      <w:marLeft w:val="0"/>
      <w:marRight w:val="0"/>
      <w:marTop w:val="0"/>
      <w:marBottom w:val="0"/>
      <w:divBdr>
        <w:top w:val="none" w:sz="0" w:space="0" w:color="auto"/>
        <w:left w:val="none" w:sz="0" w:space="0" w:color="auto"/>
        <w:bottom w:val="none" w:sz="0" w:space="0" w:color="auto"/>
        <w:right w:val="none" w:sz="0" w:space="0" w:color="auto"/>
      </w:divBdr>
    </w:div>
    <w:div w:id="357391356">
      <w:bodyDiv w:val="1"/>
      <w:marLeft w:val="0"/>
      <w:marRight w:val="0"/>
      <w:marTop w:val="0"/>
      <w:marBottom w:val="0"/>
      <w:divBdr>
        <w:top w:val="none" w:sz="0" w:space="0" w:color="auto"/>
        <w:left w:val="none" w:sz="0" w:space="0" w:color="auto"/>
        <w:bottom w:val="none" w:sz="0" w:space="0" w:color="auto"/>
        <w:right w:val="none" w:sz="0" w:space="0" w:color="auto"/>
      </w:divBdr>
    </w:div>
    <w:div w:id="358242023">
      <w:bodyDiv w:val="1"/>
      <w:marLeft w:val="0"/>
      <w:marRight w:val="0"/>
      <w:marTop w:val="0"/>
      <w:marBottom w:val="0"/>
      <w:divBdr>
        <w:top w:val="none" w:sz="0" w:space="0" w:color="auto"/>
        <w:left w:val="none" w:sz="0" w:space="0" w:color="auto"/>
        <w:bottom w:val="none" w:sz="0" w:space="0" w:color="auto"/>
        <w:right w:val="none" w:sz="0" w:space="0" w:color="auto"/>
      </w:divBdr>
      <w:divsChild>
        <w:div w:id="1628851109">
          <w:marLeft w:val="0"/>
          <w:marRight w:val="0"/>
          <w:marTop w:val="0"/>
          <w:marBottom w:val="0"/>
          <w:divBdr>
            <w:top w:val="none" w:sz="0" w:space="0" w:color="auto"/>
            <w:left w:val="none" w:sz="0" w:space="0" w:color="auto"/>
            <w:bottom w:val="none" w:sz="0" w:space="0" w:color="auto"/>
            <w:right w:val="none" w:sz="0" w:space="0" w:color="auto"/>
          </w:divBdr>
          <w:divsChild>
            <w:div w:id="13699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80254">
      <w:bodyDiv w:val="1"/>
      <w:marLeft w:val="0"/>
      <w:marRight w:val="0"/>
      <w:marTop w:val="0"/>
      <w:marBottom w:val="0"/>
      <w:divBdr>
        <w:top w:val="none" w:sz="0" w:space="0" w:color="auto"/>
        <w:left w:val="none" w:sz="0" w:space="0" w:color="auto"/>
        <w:bottom w:val="none" w:sz="0" w:space="0" w:color="auto"/>
        <w:right w:val="none" w:sz="0" w:space="0" w:color="auto"/>
      </w:divBdr>
      <w:divsChild>
        <w:div w:id="710686457">
          <w:marLeft w:val="0"/>
          <w:marRight w:val="0"/>
          <w:marTop w:val="0"/>
          <w:marBottom w:val="0"/>
          <w:divBdr>
            <w:top w:val="none" w:sz="0" w:space="0" w:color="auto"/>
            <w:left w:val="none" w:sz="0" w:space="0" w:color="auto"/>
            <w:bottom w:val="none" w:sz="0" w:space="0" w:color="auto"/>
            <w:right w:val="none" w:sz="0" w:space="0" w:color="auto"/>
          </w:divBdr>
          <w:divsChild>
            <w:div w:id="20057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85627">
      <w:bodyDiv w:val="1"/>
      <w:marLeft w:val="0"/>
      <w:marRight w:val="0"/>
      <w:marTop w:val="0"/>
      <w:marBottom w:val="0"/>
      <w:divBdr>
        <w:top w:val="none" w:sz="0" w:space="0" w:color="auto"/>
        <w:left w:val="none" w:sz="0" w:space="0" w:color="auto"/>
        <w:bottom w:val="none" w:sz="0" w:space="0" w:color="auto"/>
        <w:right w:val="none" w:sz="0" w:space="0" w:color="auto"/>
      </w:divBdr>
    </w:div>
    <w:div w:id="386421593">
      <w:bodyDiv w:val="1"/>
      <w:marLeft w:val="0"/>
      <w:marRight w:val="0"/>
      <w:marTop w:val="0"/>
      <w:marBottom w:val="0"/>
      <w:divBdr>
        <w:top w:val="none" w:sz="0" w:space="0" w:color="auto"/>
        <w:left w:val="none" w:sz="0" w:space="0" w:color="auto"/>
        <w:bottom w:val="none" w:sz="0" w:space="0" w:color="auto"/>
        <w:right w:val="none" w:sz="0" w:space="0" w:color="auto"/>
      </w:divBdr>
    </w:div>
    <w:div w:id="443111469">
      <w:bodyDiv w:val="1"/>
      <w:marLeft w:val="0"/>
      <w:marRight w:val="0"/>
      <w:marTop w:val="0"/>
      <w:marBottom w:val="0"/>
      <w:divBdr>
        <w:top w:val="none" w:sz="0" w:space="0" w:color="auto"/>
        <w:left w:val="none" w:sz="0" w:space="0" w:color="auto"/>
        <w:bottom w:val="none" w:sz="0" w:space="0" w:color="auto"/>
        <w:right w:val="none" w:sz="0" w:space="0" w:color="auto"/>
      </w:divBdr>
      <w:divsChild>
        <w:div w:id="214197617">
          <w:marLeft w:val="360"/>
          <w:marRight w:val="0"/>
          <w:marTop w:val="0"/>
          <w:marBottom w:val="0"/>
          <w:divBdr>
            <w:top w:val="none" w:sz="0" w:space="0" w:color="auto"/>
            <w:left w:val="none" w:sz="0" w:space="0" w:color="auto"/>
            <w:bottom w:val="none" w:sz="0" w:space="0" w:color="auto"/>
            <w:right w:val="none" w:sz="0" w:space="0" w:color="auto"/>
          </w:divBdr>
        </w:div>
        <w:div w:id="875459655">
          <w:marLeft w:val="360"/>
          <w:marRight w:val="0"/>
          <w:marTop w:val="0"/>
          <w:marBottom w:val="0"/>
          <w:divBdr>
            <w:top w:val="none" w:sz="0" w:space="0" w:color="auto"/>
            <w:left w:val="none" w:sz="0" w:space="0" w:color="auto"/>
            <w:bottom w:val="none" w:sz="0" w:space="0" w:color="auto"/>
            <w:right w:val="none" w:sz="0" w:space="0" w:color="auto"/>
          </w:divBdr>
        </w:div>
        <w:div w:id="886530022">
          <w:marLeft w:val="360"/>
          <w:marRight w:val="0"/>
          <w:marTop w:val="0"/>
          <w:marBottom w:val="0"/>
          <w:divBdr>
            <w:top w:val="none" w:sz="0" w:space="0" w:color="auto"/>
            <w:left w:val="none" w:sz="0" w:space="0" w:color="auto"/>
            <w:bottom w:val="none" w:sz="0" w:space="0" w:color="auto"/>
            <w:right w:val="none" w:sz="0" w:space="0" w:color="auto"/>
          </w:divBdr>
        </w:div>
        <w:div w:id="1437480426">
          <w:marLeft w:val="360"/>
          <w:marRight w:val="0"/>
          <w:marTop w:val="0"/>
          <w:marBottom w:val="0"/>
          <w:divBdr>
            <w:top w:val="none" w:sz="0" w:space="0" w:color="auto"/>
            <w:left w:val="none" w:sz="0" w:space="0" w:color="auto"/>
            <w:bottom w:val="none" w:sz="0" w:space="0" w:color="auto"/>
            <w:right w:val="none" w:sz="0" w:space="0" w:color="auto"/>
          </w:divBdr>
        </w:div>
        <w:div w:id="1555120727">
          <w:marLeft w:val="360"/>
          <w:marRight w:val="0"/>
          <w:marTop w:val="0"/>
          <w:marBottom w:val="0"/>
          <w:divBdr>
            <w:top w:val="none" w:sz="0" w:space="0" w:color="auto"/>
            <w:left w:val="none" w:sz="0" w:space="0" w:color="auto"/>
            <w:bottom w:val="none" w:sz="0" w:space="0" w:color="auto"/>
            <w:right w:val="none" w:sz="0" w:space="0" w:color="auto"/>
          </w:divBdr>
        </w:div>
        <w:div w:id="1766026311">
          <w:marLeft w:val="360"/>
          <w:marRight w:val="0"/>
          <w:marTop w:val="0"/>
          <w:marBottom w:val="0"/>
          <w:divBdr>
            <w:top w:val="none" w:sz="0" w:space="0" w:color="auto"/>
            <w:left w:val="none" w:sz="0" w:space="0" w:color="auto"/>
            <w:bottom w:val="none" w:sz="0" w:space="0" w:color="auto"/>
            <w:right w:val="none" w:sz="0" w:space="0" w:color="auto"/>
          </w:divBdr>
        </w:div>
        <w:div w:id="1882672794">
          <w:marLeft w:val="360"/>
          <w:marRight w:val="0"/>
          <w:marTop w:val="0"/>
          <w:marBottom w:val="0"/>
          <w:divBdr>
            <w:top w:val="none" w:sz="0" w:space="0" w:color="auto"/>
            <w:left w:val="none" w:sz="0" w:space="0" w:color="auto"/>
            <w:bottom w:val="none" w:sz="0" w:space="0" w:color="auto"/>
            <w:right w:val="none" w:sz="0" w:space="0" w:color="auto"/>
          </w:divBdr>
        </w:div>
        <w:div w:id="2033528437">
          <w:marLeft w:val="360"/>
          <w:marRight w:val="0"/>
          <w:marTop w:val="0"/>
          <w:marBottom w:val="0"/>
          <w:divBdr>
            <w:top w:val="none" w:sz="0" w:space="0" w:color="auto"/>
            <w:left w:val="none" w:sz="0" w:space="0" w:color="auto"/>
            <w:bottom w:val="none" w:sz="0" w:space="0" w:color="auto"/>
            <w:right w:val="none" w:sz="0" w:space="0" w:color="auto"/>
          </w:divBdr>
        </w:div>
      </w:divsChild>
    </w:div>
    <w:div w:id="458575708">
      <w:bodyDiv w:val="1"/>
      <w:marLeft w:val="0"/>
      <w:marRight w:val="0"/>
      <w:marTop w:val="0"/>
      <w:marBottom w:val="0"/>
      <w:divBdr>
        <w:top w:val="none" w:sz="0" w:space="0" w:color="auto"/>
        <w:left w:val="none" w:sz="0" w:space="0" w:color="auto"/>
        <w:bottom w:val="none" w:sz="0" w:space="0" w:color="auto"/>
        <w:right w:val="none" w:sz="0" w:space="0" w:color="auto"/>
      </w:divBdr>
      <w:divsChild>
        <w:div w:id="28115824">
          <w:marLeft w:val="893"/>
          <w:marRight w:val="0"/>
          <w:marTop w:val="168"/>
          <w:marBottom w:val="0"/>
          <w:divBdr>
            <w:top w:val="none" w:sz="0" w:space="0" w:color="auto"/>
            <w:left w:val="none" w:sz="0" w:space="0" w:color="auto"/>
            <w:bottom w:val="none" w:sz="0" w:space="0" w:color="auto"/>
            <w:right w:val="none" w:sz="0" w:space="0" w:color="auto"/>
          </w:divBdr>
        </w:div>
        <w:div w:id="1073696160">
          <w:marLeft w:val="893"/>
          <w:marRight w:val="0"/>
          <w:marTop w:val="168"/>
          <w:marBottom w:val="0"/>
          <w:divBdr>
            <w:top w:val="none" w:sz="0" w:space="0" w:color="auto"/>
            <w:left w:val="none" w:sz="0" w:space="0" w:color="auto"/>
            <w:bottom w:val="none" w:sz="0" w:space="0" w:color="auto"/>
            <w:right w:val="none" w:sz="0" w:space="0" w:color="auto"/>
          </w:divBdr>
        </w:div>
        <w:div w:id="1572278291">
          <w:marLeft w:val="893"/>
          <w:marRight w:val="0"/>
          <w:marTop w:val="168"/>
          <w:marBottom w:val="0"/>
          <w:divBdr>
            <w:top w:val="none" w:sz="0" w:space="0" w:color="auto"/>
            <w:left w:val="none" w:sz="0" w:space="0" w:color="auto"/>
            <w:bottom w:val="none" w:sz="0" w:space="0" w:color="auto"/>
            <w:right w:val="none" w:sz="0" w:space="0" w:color="auto"/>
          </w:divBdr>
        </w:div>
        <w:div w:id="2010206154">
          <w:marLeft w:val="893"/>
          <w:marRight w:val="0"/>
          <w:marTop w:val="168"/>
          <w:marBottom w:val="0"/>
          <w:divBdr>
            <w:top w:val="none" w:sz="0" w:space="0" w:color="auto"/>
            <w:left w:val="none" w:sz="0" w:space="0" w:color="auto"/>
            <w:bottom w:val="none" w:sz="0" w:space="0" w:color="auto"/>
            <w:right w:val="none" w:sz="0" w:space="0" w:color="auto"/>
          </w:divBdr>
        </w:div>
      </w:divsChild>
    </w:div>
    <w:div w:id="492793713">
      <w:bodyDiv w:val="1"/>
      <w:marLeft w:val="0"/>
      <w:marRight w:val="0"/>
      <w:marTop w:val="0"/>
      <w:marBottom w:val="0"/>
      <w:divBdr>
        <w:top w:val="none" w:sz="0" w:space="0" w:color="auto"/>
        <w:left w:val="none" w:sz="0" w:space="0" w:color="auto"/>
        <w:bottom w:val="none" w:sz="0" w:space="0" w:color="auto"/>
        <w:right w:val="none" w:sz="0" w:space="0" w:color="auto"/>
      </w:divBdr>
    </w:div>
    <w:div w:id="493685768">
      <w:bodyDiv w:val="1"/>
      <w:marLeft w:val="0"/>
      <w:marRight w:val="0"/>
      <w:marTop w:val="0"/>
      <w:marBottom w:val="0"/>
      <w:divBdr>
        <w:top w:val="none" w:sz="0" w:space="0" w:color="auto"/>
        <w:left w:val="none" w:sz="0" w:space="0" w:color="auto"/>
        <w:bottom w:val="none" w:sz="0" w:space="0" w:color="auto"/>
        <w:right w:val="none" w:sz="0" w:space="0" w:color="auto"/>
      </w:divBdr>
    </w:div>
    <w:div w:id="496653559">
      <w:bodyDiv w:val="1"/>
      <w:marLeft w:val="0"/>
      <w:marRight w:val="0"/>
      <w:marTop w:val="0"/>
      <w:marBottom w:val="0"/>
      <w:divBdr>
        <w:top w:val="none" w:sz="0" w:space="0" w:color="auto"/>
        <w:left w:val="none" w:sz="0" w:space="0" w:color="auto"/>
        <w:bottom w:val="none" w:sz="0" w:space="0" w:color="auto"/>
        <w:right w:val="none" w:sz="0" w:space="0" w:color="auto"/>
      </w:divBdr>
    </w:div>
    <w:div w:id="500043824">
      <w:bodyDiv w:val="1"/>
      <w:marLeft w:val="0"/>
      <w:marRight w:val="0"/>
      <w:marTop w:val="0"/>
      <w:marBottom w:val="0"/>
      <w:divBdr>
        <w:top w:val="none" w:sz="0" w:space="0" w:color="auto"/>
        <w:left w:val="none" w:sz="0" w:space="0" w:color="auto"/>
        <w:bottom w:val="none" w:sz="0" w:space="0" w:color="auto"/>
        <w:right w:val="none" w:sz="0" w:space="0" w:color="auto"/>
      </w:divBdr>
      <w:divsChild>
        <w:div w:id="39987283">
          <w:marLeft w:val="0"/>
          <w:marRight w:val="0"/>
          <w:marTop w:val="0"/>
          <w:marBottom w:val="0"/>
          <w:divBdr>
            <w:top w:val="none" w:sz="0" w:space="0" w:color="auto"/>
            <w:left w:val="none" w:sz="0" w:space="0" w:color="auto"/>
            <w:bottom w:val="none" w:sz="0" w:space="0" w:color="auto"/>
            <w:right w:val="none" w:sz="0" w:space="0" w:color="auto"/>
          </w:divBdr>
        </w:div>
      </w:divsChild>
    </w:div>
    <w:div w:id="509374227">
      <w:bodyDiv w:val="1"/>
      <w:marLeft w:val="0"/>
      <w:marRight w:val="0"/>
      <w:marTop w:val="0"/>
      <w:marBottom w:val="0"/>
      <w:divBdr>
        <w:top w:val="none" w:sz="0" w:space="0" w:color="auto"/>
        <w:left w:val="none" w:sz="0" w:space="0" w:color="auto"/>
        <w:bottom w:val="none" w:sz="0" w:space="0" w:color="auto"/>
        <w:right w:val="none" w:sz="0" w:space="0" w:color="auto"/>
      </w:divBdr>
      <w:divsChild>
        <w:div w:id="445855141">
          <w:marLeft w:val="0"/>
          <w:marRight w:val="0"/>
          <w:marTop w:val="0"/>
          <w:marBottom w:val="0"/>
          <w:divBdr>
            <w:top w:val="none" w:sz="0" w:space="0" w:color="auto"/>
            <w:left w:val="none" w:sz="0" w:space="0" w:color="auto"/>
            <w:bottom w:val="none" w:sz="0" w:space="0" w:color="auto"/>
            <w:right w:val="none" w:sz="0" w:space="0" w:color="auto"/>
          </w:divBdr>
          <w:divsChild>
            <w:div w:id="194389381">
              <w:marLeft w:val="0"/>
              <w:marRight w:val="0"/>
              <w:marTop w:val="0"/>
              <w:marBottom w:val="0"/>
              <w:divBdr>
                <w:top w:val="none" w:sz="0" w:space="0" w:color="auto"/>
                <w:left w:val="none" w:sz="0" w:space="0" w:color="auto"/>
                <w:bottom w:val="none" w:sz="0" w:space="0" w:color="auto"/>
                <w:right w:val="none" w:sz="0" w:space="0" w:color="auto"/>
              </w:divBdr>
            </w:div>
            <w:div w:id="486021647">
              <w:marLeft w:val="0"/>
              <w:marRight w:val="0"/>
              <w:marTop w:val="0"/>
              <w:marBottom w:val="0"/>
              <w:divBdr>
                <w:top w:val="none" w:sz="0" w:space="0" w:color="auto"/>
                <w:left w:val="none" w:sz="0" w:space="0" w:color="auto"/>
                <w:bottom w:val="none" w:sz="0" w:space="0" w:color="auto"/>
                <w:right w:val="none" w:sz="0" w:space="0" w:color="auto"/>
              </w:divBdr>
            </w:div>
            <w:div w:id="905147633">
              <w:marLeft w:val="0"/>
              <w:marRight w:val="0"/>
              <w:marTop w:val="0"/>
              <w:marBottom w:val="0"/>
              <w:divBdr>
                <w:top w:val="none" w:sz="0" w:space="0" w:color="auto"/>
                <w:left w:val="none" w:sz="0" w:space="0" w:color="auto"/>
                <w:bottom w:val="none" w:sz="0" w:space="0" w:color="auto"/>
                <w:right w:val="none" w:sz="0" w:space="0" w:color="auto"/>
              </w:divBdr>
            </w:div>
            <w:div w:id="920866644">
              <w:marLeft w:val="0"/>
              <w:marRight w:val="0"/>
              <w:marTop w:val="0"/>
              <w:marBottom w:val="0"/>
              <w:divBdr>
                <w:top w:val="none" w:sz="0" w:space="0" w:color="auto"/>
                <w:left w:val="none" w:sz="0" w:space="0" w:color="auto"/>
                <w:bottom w:val="none" w:sz="0" w:space="0" w:color="auto"/>
                <w:right w:val="none" w:sz="0" w:space="0" w:color="auto"/>
              </w:divBdr>
            </w:div>
            <w:div w:id="1140810079">
              <w:marLeft w:val="0"/>
              <w:marRight w:val="0"/>
              <w:marTop w:val="0"/>
              <w:marBottom w:val="0"/>
              <w:divBdr>
                <w:top w:val="none" w:sz="0" w:space="0" w:color="auto"/>
                <w:left w:val="none" w:sz="0" w:space="0" w:color="auto"/>
                <w:bottom w:val="none" w:sz="0" w:space="0" w:color="auto"/>
                <w:right w:val="none" w:sz="0" w:space="0" w:color="auto"/>
              </w:divBdr>
            </w:div>
            <w:div w:id="1158039282">
              <w:marLeft w:val="0"/>
              <w:marRight w:val="0"/>
              <w:marTop w:val="0"/>
              <w:marBottom w:val="0"/>
              <w:divBdr>
                <w:top w:val="none" w:sz="0" w:space="0" w:color="auto"/>
                <w:left w:val="none" w:sz="0" w:space="0" w:color="auto"/>
                <w:bottom w:val="none" w:sz="0" w:space="0" w:color="auto"/>
                <w:right w:val="none" w:sz="0" w:space="0" w:color="auto"/>
              </w:divBdr>
            </w:div>
            <w:div w:id="1240553510">
              <w:marLeft w:val="0"/>
              <w:marRight w:val="0"/>
              <w:marTop w:val="0"/>
              <w:marBottom w:val="0"/>
              <w:divBdr>
                <w:top w:val="none" w:sz="0" w:space="0" w:color="auto"/>
                <w:left w:val="none" w:sz="0" w:space="0" w:color="auto"/>
                <w:bottom w:val="none" w:sz="0" w:space="0" w:color="auto"/>
                <w:right w:val="none" w:sz="0" w:space="0" w:color="auto"/>
              </w:divBdr>
            </w:div>
            <w:div w:id="1292788240">
              <w:marLeft w:val="0"/>
              <w:marRight w:val="0"/>
              <w:marTop w:val="0"/>
              <w:marBottom w:val="0"/>
              <w:divBdr>
                <w:top w:val="none" w:sz="0" w:space="0" w:color="auto"/>
                <w:left w:val="none" w:sz="0" w:space="0" w:color="auto"/>
                <w:bottom w:val="none" w:sz="0" w:space="0" w:color="auto"/>
                <w:right w:val="none" w:sz="0" w:space="0" w:color="auto"/>
              </w:divBdr>
            </w:div>
            <w:div w:id="1628049584">
              <w:marLeft w:val="0"/>
              <w:marRight w:val="0"/>
              <w:marTop w:val="0"/>
              <w:marBottom w:val="0"/>
              <w:divBdr>
                <w:top w:val="none" w:sz="0" w:space="0" w:color="auto"/>
                <w:left w:val="none" w:sz="0" w:space="0" w:color="auto"/>
                <w:bottom w:val="none" w:sz="0" w:space="0" w:color="auto"/>
                <w:right w:val="none" w:sz="0" w:space="0" w:color="auto"/>
              </w:divBdr>
            </w:div>
            <w:div w:id="1629704980">
              <w:marLeft w:val="0"/>
              <w:marRight w:val="0"/>
              <w:marTop w:val="0"/>
              <w:marBottom w:val="0"/>
              <w:divBdr>
                <w:top w:val="none" w:sz="0" w:space="0" w:color="auto"/>
                <w:left w:val="none" w:sz="0" w:space="0" w:color="auto"/>
                <w:bottom w:val="none" w:sz="0" w:space="0" w:color="auto"/>
                <w:right w:val="none" w:sz="0" w:space="0" w:color="auto"/>
              </w:divBdr>
            </w:div>
            <w:div w:id="206937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6196">
      <w:bodyDiv w:val="1"/>
      <w:marLeft w:val="0"/>
      <w:marRight w:val="0"/>
      <w:marTop w:val="0"/>
      <w:marBottom w:val="0"/>
      <w:divBdr>
        <w:top w:val="none" w:sz="0" w:space="0" w:color="auto"/>
        <w:left w:val="none" w:sz="0" w:space="0" w:color="auto"/>
        <w:bottom w:val="none" w:sz="0" w:space="0" w:color="auto"/>
        <w:right w:val="none" w:sz="0" w:space="0" w:color="auto"/>
      </w:divBdr>
      <w:divsChild>
        <w:div w:id="1219589993">
          <w:marLeft w:val="0"/>
          <w:marRight w:val="0"/>
          <w:marTop w:val="0"/>
          <w:marBottom w:val="0"/>
          <w:divBdr>
            <w:top w:val="none" w:sz="0" w:space="0" w:color="auto"/>
            <w:left w:val="none" w:sz="0" w:space="0" w:color="auto"/>
            <w:bottom w:val="none" w:sz="0" w:space="0" w:color="auto"/>
            <w:right w:val="none" w:sz="0" w:space="0" w:color="auto"/>
          </w:divBdr>
          <w:divsChild>
            <w:div w:id="36317132">
              <w:marLeft w:val="0"/>
              <w:marRight w:val="0"/>
              <w:marTop w:val="0"/>
              <w:marBottom w:val="0"/>
              <w:divBdr>
                <w:top w:val="none" w:sz="0" w:space="0" w:color="auto"/>
                <w:left w:val="none" w:sz="0" w:space="0" w:color="auto"/>
                <w:bottom w:val="none" w:sz="0" w:space="0" w:color="auto"/>
                <w:right w:val="none" w:sz="0" w:space="0" w:color="auto"/>
              </w:divBdr>
            </w:div>
            <w:div w:id="190578931">
              <w:marLeft w:val="0"/>
              <w:marRight w:val="0"/>
              <w:marTop w:val="0"/>
              <w:marBottom w:val="0"/>
              <w:divBdr>
                <w:top w:val="none" w:sz="0" w:space="0" w:color="auto"/>
                <w:left w:val="none" w:sz="0" w:space="0" w:color="auto"/>
                <w:bottom w:val="none" w:sz="0" w:space="0" w:color="auto"/>
                <w:right w:val="none" w:sz="0" w:space="0" w:color="auto"/>
              </w:divBdr>
            </w:div>
            <w:div w:id="361788855">
              <w:marLeft w:val="0"/>
              <w:marRight w:val="0"/>
              <w:marTop w:val="0"/>
              <w:marBottom w:val="0"/>
              <w:divBdr>
                <w:top w:val="none" w:sz="0" w:space="0" w:color="auto"/>
                <w:left w:val="none" w:sz="0" w:space="0" w:color="auto"/>
                <w:bottom w:val="none" w:sz="0" w:space="0" w:color="auto"/>
                <w:right w:val="none" w:sz="0" w:space="0" w:color="auto"/>
              </w:divBdr>
            </w:div>
            <w:div w:id="194152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0984">
      <w:bodyDiv w:val="1"/>
      <w:marLeft w:val="30"/>
      <w:marRight w:val="30"/>
      <w:marTop w:val="0"/>
      <w:marBottom w:val="0"/>
      <w:divBdr>
        <w:top w:val="none" w:sz="0" w:space="0" w:color="auto"/>
        <w:left w:val="none" w:sz="0" w:space="0" w:color="auto"/>
        <w:bottom w:val="none" w:sz="0" w:space="0" w:color="auto"/>
        <w:right w:val="none" w:sz="0" w:space="0" w:color="auto"/>
      </w:divBdr>
      <w:divsChild>
        <w:div w:id="30301398">
          <w:marLeft w:val="0"/>
          <w:marRight w:val="0"/>
          <w:marTop w:val="0"/>
          <w:marBottom w:val="0"/>
          <w:divBdr>
            <w:top w:val="none" w:sz="0" w:space="0" w:color="auto"/>
            <w:left w:val="none" w:sz="0" w:space="0" w:color="auto"/>
            <w:bottom w:val="none" w:sz="0" w:space="0" w:color="auto"/>
            <w:right w:val="none" w:sz="0" w:space="0" w:color="auto"/>
          </w:divBdr>
          <w:divsChild>
            <w:div w:id="948969397">
              <w:marLeft w:val="0"/>
              <w:marRight w:val="0"/>
              <w:marTop w:val="0"/>
              <w:marBottom w:val="0"/>
              <w:divBdr>
                <w:top w:val="none" w:sz="0" w:space="0" w:color="auto"/>
                <w:left w:val="none" w:sz="0" w:space="0" w:color="auto"/>
                <w:bottom w:val="none" w:sz="0" w:space="0" w:color="auto"/>
                <w:right w:val="none" w:sz="0" w:space="0" w:color="auto"/>
              </w:divBdr>
              <w:divsChild>
                <w:div w:id="278420601">
                  <w:marLeft w:val="180"/>
                  <w:marRight w:val="0"/>
                  <w:marTop w:val="0"/>
                  <w:marBottom w:val="0"/>
                  <w:divBdr>
                    <w:top w:val="none" w:sz="0" w:space="0" w:color="auto"/>
                    <w:left w:val="none" w:sz="0" w:space="0" w:color="auto"/>
                    <w:bottom w:val="none" w:sz="0" w:space="0" w:color="auto"/>
                    <w:right w:val="none" w:sz="0" w:space="0" w:color="auto"/>
                  </w:divBdr>
                  <w:divsChild>
                    <w:div w:id="187284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9808">
          <w:marLeft w:val="0"/>
          <w:marRight w:val="0"/>
          <w:marTop w:val="0"/>
          <w:marBottom w:val="0"/>
          <w:divBdr>
            <w:top w:val="none" w:sz="0" w:space="0" w:color="auto"/>
            <w:left w:val="none" w:sz="0" w:space="0" w:color="auto"/>
            <w:bottom w:val="none" w:sz="0" w:space="0" w:color="auto"/>
            <w:right w:val="none" w:sz="0" w:space="0" w:color="auto"/>
          </w:divBdr>
          <w:divsChild>
            <w:div w:id="1027294460">
              <w:marLeft w:val="0"/>
              <w:marRight w:val="0"/>
              <w:marTop w:val="0"/>
              <w:marBottom w:val="0"/>
              <w:divBdr>
                <w:top w:val="none" w:sz="0" w:space="0" w:color="auto"/>
                <w:left w:val="none" w:sz="0" w:space="0" w:color="auto"/>
                <w:bottom w:val="none" w:sz="0" w:space="0" w:color="auto"/>
                <w:right w:val="none" w:sz="0" w:space="0" w:color="auto"/>
              </w:divBdr>
              <w:divsChild>
                <w:div w:id="686952074">
                  <w:marLeft w:val="180"/>
                  <w:marRight w:val="0"/>
                  <w:marTop w:val="0"/>
                  <w:marBottom w:val="0"/>
                  <w:divBdr>
                    <w:top w:val="none" w:sz="0" w:space="0" w:color="auto"/>
                    <w:left w:val="none" w:sz="0" w:space="0" w:color="auto"/>
                    <w:bottom w:val="none" w:sz="0" w:space="0" w:color="auto"/>
                    <w:right w:val="none" w:sz="0" w:space="0" w:color="auto"/>
                  </w:divBdr>
                  <w:divsChild>
                    <w:div w:id="8777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099201">
      <w:bodyDiv w:val="1"/>
      <w:marLeft w:val="0"/>
      <w:marRight w:val="0"/>
      <w:marTop w:val="0"/>
      <w:marBottom w:val="0"/>
      <w:divBdr>
        <w:top w:val="none" w:sz="0" w:space="0" w:color="auto"/>
        <w:left w:val="none" w:sz="0" w:space="0" w:color="auto"/>
        <w:bottom w:val="none" w:sz="0" w:space="0" w:color="auto"/>
        <w:right w:val="none" w:sz="0" w:space="0" w:color="auto"/>
      </w:divBdr>
    </w:div>
    <w:div w:id="549414178">
      <w:bodyDiv w:val="1"/>
      <w:marLeft w:val="0"/>
      <w:marRight w:val="0"/>
      <w:marTop w:val="0"/>
      <w:marBottom w:val="0"/>
      <w:divBdr>
        <w:top w:val="none" w:sz="0" w:space="0" w:color="auto"/>
        <w:left w:val="none" w:sz="0" w:space="0" w:color="auto"/>
        <w:bottom w:val="none" w:sz="0" w:space="0" w:color="auto"/>
        <w:right w:val="none" w:sz="0" w:space="0" w:color="auto"/>
      </w:divBdr>
    </w:div>
    <w:div w:id="561256858">
      <w:bodyDiv w:val="1"/>
      <w:marLeft w:val="0"/>
      <w:marRight w:val="0"/>
      <w:marTop w:val="0"/>
      <w:marBottom w:val="0"/>
      <w:divBdr>
        <w:top w:val="none" w:sz="0" w:space="0" w:color="auto"/>
        <w:left w:val="none" w:sz="0" w:space="0" w:color="auto"/>
        <w:bottom w:val="none" w:sz="0" w:space="0" w:color="auto"/>
        <w:right w:val="none" w:sz="0" w:space="0" w:color="auto"/>
      </w:divBdr>
    </w:div>
    <w:div w:id="573398839">
      <w:bodyDiv w:val="1"/>
      <w:marLeft w:val="0"/>
      <w:marRight w:val="0"/>
      <w:marTop w:val="0"/>
      <w:marBottom w:val="0"/>
      <w:divBdr>
        <w:top w:val="none" w:sz="0" w:space="0" w:color="auto"/>
        <w:left w:val="none" w:sz="0" w:space="0" w:color="auto"/>
        <w:bottom w:val="none" w:sz="0" w:space="0" w:color="auto"/>
        <w:right w:val="none" w:sz="0" w:space="0" w:color="auto"/>
      </w:divBdr>
      <w:divsChild>
        <w:div w:id="1889763081">
          <w:marLeft w:val="0"/>
          <w:marRight w:val="0"/>
          <w:marTop w:val="0"/>
          <w:marBottom w:val="0"/>
          <w:divBdr>
            <w:top w:val="none" w:sz="0" w:space="0" w:color="auto"/>
            <w:left w:val="none" w:sz="0" w:space="0" w:color="auto"/>
            <w:bottom w:val="none" w:sz="0" w:space="0" w:color="auto"/>
            <w:right w:val="none" w:sz="0" w:space="0" w:color="auto"/>
          </w:divBdr>
        </w:div>
      </w:divsChild>
    </w:div>
    <w:div w:id="590550462">
      <w:bodyDiv w:val="1"/>
      <w:marLeft w:val="0"/>
      <w:marRight w:val="0"/>
      <w:marTop w:val="0"/>
      <w:marBottom w:val="0"/>
      <w:divBdr>
        <w:top w:val="none" w:sz="0" w:space="0" w:color="auto"/>
        <w:left w:val="none" w:sz="0" w:space="0" w:color="auto"/>
        <w:bottom w:val="none" w:sz="0" w:space="0" w:color="auto"/>
        <w:right w:val="none" w:sz="0" w:space="0" w:color="auto"/>
      </w:divBdr>
      <w:divsChild>
        <w:div w:id="497580805">
          <w:marLeft w:val="0"/>
          <w:marRight w:val="0"/>
          <w:marTop w:val="0"/>
          <w:marBottom w:val="0"/>
          <w:divBdr>
            <w:top w:val="none" w:sz="0" w:space="0" w:color="auto"/>
            <w:left w:val="none" w:sz="0" w:space="0" w:color="auto"/>
            <w:bottom w:val="none" w:sz="0" w:space="0" w:color="auto"/>
            <w:right w:val="none" w:sz="0" w:space="0" w:color="auto"/>
          </w:divBdr>
          <w:divsChild>
            <w:div w:id="188359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5751">
      <w:bodyDiv w:val="1"/>
      <w:marLeft w:val="0"/>
      <w:marRight w:val="0"/>
      <w:marTop w:val="0"/>
      <w:marBottom w:val="0"/>
      <w:divBdr>
        <w:top w:val="none" w:sz="0" w:space="0" w:color="auto"/>
        <w:left w:val="none" w:sz="0" w:space="0" w:color="auto"/>
        <w:bottom w:val="none" w:sz="0" w:space="0" w:color="auto"/>
        <w:right w:val="none" w:sz="0" w:space="0" w:color="auto"/>
      </w:divBdr>
      <w:divsChild>
        <w:div w:id="1110051109">
          <w:marLeft w:val="893"/>
          <w:marRight w:val="0"/>
          <w:marTop w:val="168"/>
          <w:marBottom w:val="0"/>
          <w:divBdr>
            <w:top w:val="none" w:sz="0" w:space="0" w:color="auto"/>
            <w:left w:val="none" w:sz="0" w:space="0" w:color="auto"/>
            <w:bottom w:val="none" w:sz="0" w:space="0" w:color="auto"/>
            <w:right w:val="none" w:sz="0" w:space="0" w:color="auto"/>
          </w:divBdr>
        </w:div>
        <w:div w:id="1288657778">
          <w:marLeft w:val="893"/>
          <w:marRight w:val="0"/>
          <w:marTop w:val="168"/>
          <w:marBottom w:val="0"/>
          <w:divBdr>
            <w:top w:val="none" w:sz="0" w:space="0" w:color="auto"/>
            <w:left w:val="none" w:sz="0" w:space="0" w:color="auto"/>
            <w:bottom w:val="none" w:sz="0" w:space="0" w:color="auto"/>
            <w:right w:val="none" w:sz="0" w:space="0" w:color="auto"/>
          </w:divBdr>
        </w:div>
        <w:div w:id="1323777719">
          <w:marLeft w:val="893"/>
          <w:marRight w:val="0"/>
          <w:marTop w:val="168"/>
          <w:marBottom w:val="0"/>
          <w:divBdr>
            <w:top w:val="none" w:sz="0" w:space="0" w:color="auto"/>
            <w:left w:val="none" w:sz="0" w:space="0" w:color="auto"/>
            <w:bottom w:val="none" w:sz="0" w:space="0" w:color="auto"/>
            <w:right w:val="none" w:sz="0" w:space="0" w:color="auto"/>
          </w:divBdr>
        </w:div>
        <w:div w:id="2104954325">
          <w:marLeft w:val="893"/>
          <w:marRight w:val="0"/>
          <w:marTop w:val="168"/>
          <w:marBottom w:val="0"/>
          <w:divBdr>
            <w:top w:val="none" w:sz="0" w:space="0" w:color="auto"/>
            <w:left w:val="none" w:sz="0" w:space="0" w:color="auto"/>
            <w:bottom w:val="none" w:sz="0" w:space="0" w:color="auto"/>
            <w:right w:val="none" w:sz="0" w:space="0" w:color="auto"/>
          </w:divBdr>
        </w:div>
      </w:divsChild>
    </w:div>
    <w:div w:id="601687975">
      <w:bodyDiv w:val="1"/>
      <w:marLeft w:val="0"/>
      <w:marRight w:val="0"/>
      <w:marTop w:val="0"/>
      <w:marBottom w:val="0"/>
      <w:divBdr>
        <w:top w:val="none" w:sz="0" w:space="0" w:color="auto"/>
        <w:left w:val="none" w:sz="0" w:space="0" w:color="auto"/>
        <w:bottom w:val="none" w:sz="0" w:space="0" w:color="auto"/>
        <w:right w:val="none" w:sz="0" w:space="0" w:color="auto"/>
      </w:divBdr>
      <w:divsChild>
        <w:div w:id="1043022310">
          <w:marLeft w:val="0"/>
          <w:marRight w:val="0"/>
          <w:marTop w:val="0"/>
          <w:marBottom w:val="0"/>
          <w:divBdr>
            <w:top w:val="none" w:sz="0" w:space="0" w:color="auto"/>
            <w:left w:val="none" w:sz="0" w:space="0" w:color="auto"/>
            <w:bottom w:val="none" w:sz="0" w:space="0" w:color="auto"/>
            <w:right w:val="none" w:sz="0" w:space="0" w:color="auto"/>
          </w:divBdr>
          <w:divsChild>
            <w:div w:id="101862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47555">
      <w:bodyDiv w:val="1"/>
      <w:marLeft w:val="0"/>
      <w:marRight w:val="0"/>
      <w:marTop w:val="0"/>
      <w:marBottom w:val="0"/>
      <w:divBdr>
        <w:top w:val="none" w:sz="0" w:space="0" w:color="auto"/>
        <w:left w:val="none" w:sz="0" w:space="0" w:color="auto"/>
        <w:bottom w:val="none" w:sz="0" w:space="0" w:color="auto"/>
        <w:right w:val="none" w:sz="0" w:space="0" w:color="auto"/>
      </w:divBdr>
    </w:div>
    <w:div w:id="612637467">
      <w:bodyDiv w:val="1"/>
      <w:marLeft w:val="0"/>
      <w:marRight w:val="0"/>
      <w:marTop w:val="0"/>
      <w:marBottom w:val="0"/>
      <w:divBdr>
        <w:top w:val="none" w:sz="0" w:space="0" w:color="auto"/>
        <w:left w:val="none" w:sz="0" w:space="0" w:color="auto"/>
        <w:bottom w:val="none" w:sz="0" w:space="0" w:color="auto"/>
        <w:right w:val="none" w:sz="0" w:space="0" w:color="auto"/>
      </w:divBdr>
    </w:div>
    <w:div w:id="628702345">
      <w:bodyDiv w:val="1"/>
      <w:marLeft w:val="0"/>
      <w:marRight w:val="0"/>
      <w:marTop w:val="0"/>
      <w:marBottom w:val="0"/>
      <w:divBdr>
        <w:top w:val="none" w:sz="0" w:space="0" w:color="auto"/>
        <w:left w:val="none" w:sz="0" w:space="0" w:color="auto"/>
        <w:bottom w:val="none" w:sz="0" w:space="0" w:color="auto"/>
        <w:right w:val="none" w:sz="0" w:space="0" w:color="auto"/>
      </w:divBdr>
      <w:divsChild>
        <w:div w:id="748504477">
          <w:marLeft w:val="0"/>
          <w:marRight w:val="0"/>
          <w:marTop w:val="0"/>
          <w:marBottom w:val="0"/>
          <w:divBdr>
            <w:top w:val="none" w:sz="0" w:space="0" w:color="auto"/>
            <w:left w:val="none" w:sz="0" w:space="0" w:color="auto"/>
            <w:bottom w:val="none" w:sz="0" w:space="0" w:color="auto"/>
            <w:right w:val="none" w:sz="0" w:space="0" w:color="auto"/>
          </w:divBdr>
        </w:div>
      </w:divsChild>
    </w:div>
    <w:div w:id="630017237">
      <w:bodyDiv w:val="1"/>
      <w:marLeft w:val="0"/>
      <w:marRight w:val="0"/>
      <w:marTop w:val="0"/>
      <w:marBottom w:val="0"/>
      <w:divBdr>
        <w:top w:val="none" w:sz="0" w:space="0" w:color="auto"/>
        <w:left w:val="none" w:sz="0" w:space="0" w:color="auto"/>
        <w:bottom w:val="none" w:sz="0" w:space="0" w:color="auto"/>
        <w:right w:val="none" w:sz="0" w:space="0" w:color="auto"/>
      </w:divBdr>
      <w:divsChild>
        <w:div w:id="563954640">
          <w:marLeft w:val="0"/>
          <w:marRight w:val="0"/>
          <w:marTop w:val="0"/>
          <w:marBottom w:val="0"/>
          <w:divBdr>
            <w:top w:val="none" w:sz="0" w:space="0" w:color="auto"/>
            <w:left w:val="none" w:sz="0" w:space="0" w:color="auto"/>
            <w:bottom w:val="none" w:sz="0" w:space="0" w:color="auto"/>
            <w:right w:val="none" w:sz="0" w:space="0" w:color="auto"/>
          </w:divBdr>
          <w:divsChild>
            <w:div w:id="140124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344925">
      <w:bodyDiv w:val="1"/>
      <w:marLeft w:val="0"/>
      <w:marRight w:val="0"/>
      <w:marTop w:val="0"/>
      <w:marBottom w:val="0"/>
      <w:divBdr>
        <w:top w:val="none" w:sz="0" w:space="0" w:color="auto"/>
        <w:left w:val="none" w:sz="0" w:space="0" w:color="auto"/>
        <w:bottom w:val="none" w:sz="0" w:space="0" w:color="auto"/>
        <w:right w:val="none" w:sz="0" w:space="0" w:color="auto"/>
      </w:divBdr>
    </w:div>
    <w:div w:id="692919945">
      <w:bodyDiv w:val="1"/>
      <w:marLeft w:val="0"/>
      <w:marRight w:val="0"/>
      <w:marTop w:val="0"/>
      <w:marBottom w:val="0"/>
      <w:divBdr>
        <w:top w:val="none" w:sz="0" w:space="0" w:color="auto"/>
        <w:left w:val="none" w:sz="0" w:space="0" w:color="auto"/>
        <w:bottom w:val="none" w:sz="0" w:space="0" w:color="auto"/>
        <w:right w:val="none" w:sz="0" w:space="0" w:color="auto"/>
      </w:divBdr>
      <w:divsChild>
        <w:div w:id="1440105004">
          <w:marLeft w:val="0"/>
          <w:marRight w:val="0"/>
          <w:marTop w:val="0"/>
          <w:marBottom w:val="0"/>
          <w:divBdr>
            <w:top w:val="none" w:sz="0" w:space="0" w:color="auto"/>
            <w:left w:val="none" w:sz="0" w:space="0" w:color="auto"/>
            <w:bottom w:val="none" w:sz="0" w:space="0" w:color="auto"/>
            <w:right w:val="none" w:sz="0" w:space="0" w:color="auto"/>
          </w:divBdr>
          <w:divsChild>
            <w:div w:id="181949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073834">
      <w:bodyDiv w:val="1"/>
      <w:marLeft w:val="0"/>
      <w:marRight w:val="0"/>
      <w:marTop w:val="0"/>
      <w:marBottom w:val="0"/>
      <w:divBdr>
        <w:top w:val="none" w:sz="0" w:space="0" w:color="auto"/>
        <w:left w:val="none" w:sz="0" w:space="0" w:color="auto"/>
        <w:bottom w:val="none" w:sz="0" w:space="0" w:color="auto"/>
        <w:right w:val="none" w:sz="0" w:space="0" w:color="auto"/>
      </w:divBdr>
    </w:div>
    <w:div w:id="711687654">
      <w:bodyDiv w:val="1"/>
      <w:marLeft w:val="0"/>
      <w:marRight w:val="0"/>
      <w:marTop w:val="0"/>
      <w:marBottom w:val="0"/>
      <w:divBdr>
        <w:top w:val="none" w:sz="0" w:space="0" w:color="auto"/>
        <w:left w:val="none" w:sz="0" w:space="0" w:color="auto"/>
        <w:bottom w:val="none" w:sz="0" w:space="0" w:color="auto"/>
        <w:right w:val="none" w:sz="0" w:space="0" w:color="auto"/>
      </w:divBdr>
      <w:divsChild>
        <w:div w:id="1569002658">
          <w:marLeft w:val="0"/>
          <w:marRight w:val="0"/>
          <w:marTop w:val="0"/>
          <w:marBottom w:val="0"/>
          <w:divBdr>
            <w:top w:val="none" w:sz="0" w:space="0" w:color="auto"/>
            <w:left w:val="none" w:sz="0" w:space="0" w:color="auto"/>
            <w:bottom w:val="none" w:sz="0" w:space="0" w:color="auto"/>
            <w:right w:val="none" w:sz="0" w:space="0" w:color="auto"/>
          </w:divBdr>
          <w:divsChild>
            <w:div w:id="673917040">
              <w:marLeft w:val="0"/>
              <w:marRight w:val="0"/>
              <w:marTop w:val="0"/>
              <w:marBottom w:val="0"/>
              <w:divBdr>
                <w:top w:val="none" w:sz="0" w:space="0" w:color="auto"/>
                <w:left w:val="none" w:sz="0" w:space="0" w:color="auto"/>
                <w:bottom w:val="none" w:sz="0" w:space="0" w:color="auto"/>
                <w:right w:val="none" w:sz="0" w:space="0" w:color="auto"/>
              </w:divBdr>
            </w:div>
            <w:div w:id="1346443568">
              <w:marLeft w:val="0"/>
              <w:marRight w:val="0"/>
              <w:marTop w:val="0"/>
              <w:marBottom w:val="0"/>
              <w:divBdr>
                <w:top w:val="none" w:sz="0" w:space="0" w:color="auto"/>
                <w:left w:val="none" w:sz="0" w:space="0" w:color="auto"/>
                <w:bottom w:val="none" w:sz="0" w:space="0" w:color="auto"/>
                <w:right w:val="none" w:sz="0" w:space="0" w:color="auto"/>
              </w:divBdr>
            </w:div>
            <w:div w:id="138228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66954">
      <w:bodyDiv w:val="1"/>
      <w:marLeft w:val="0"/>
      <w:marRight w:val="0"/>
      <w:marTop w:val="0"/>
      <w:marBottom w:val="0"/>
      <w:divBdr>
        <w:top w:val="none" w:sz="0" w:space="0" w:color="auto"/>
        <w:left w:val="none" w:sz="0" w:space="0" w:color="auto"/>
        <w:bottom w:val="none" w:sz="0" w:space="0" w:color="auto"/>
        <w:right w:val="none" w:sz="0" w:space="0" w:color="auto"/>
      </w:divBdr>
    </w:div>
    <w:div w:id="737440894">
      <w:bodyDiv w:val="1"/>
      <w:marLeft w:val="0"/>
      <w:marRight w:val="0"/>
      <w:marTop w:val="0"/>
      <w:marBottom w:val="0"/>
      <w:divBdr>
        <w:top w:val="none" w:sz="0" w:space="0" w:color="auto"/>
        <w:left w:val="none" w:sz="0" w:space="0" w:color="auto"/>
        <w:bottom w:val="none" w:sz="0" w:space="0" w:color="auto"/>
        <w:right w:val="none" w:sz="0" w:space="0" w:color="auto"/>
      </w:divBdr>
    </w:div>
    <w:div w:id="739140146">
      <w:bodyDiv w:val="1"/>
      <w:marLeft w:val="0"/>
      <w:marRight w:val="0"/>
      <w:marTop w:val="0"/>
      <w:marBottom w:val="0"/>
      <w:divBdr>
        <w:top w:val="none" w:sz="0" w:space="0" w:color="auto"/>
        <w:left w:val="none" w:sz="0" w:space="0" w:color="auto"/>
        <w:bottom w:val="none" w:sz="0" w:space="0" w:color="auto"/>
        <w:right w:val="none" w:sz="0" w:space="0" w:color="auto"/>
      </w:divBdr>
    </w:div>
    <w:div w:id="743457988">
      <w:bodyDiv w:val="1"/>
      <w:marLeft w:val="0"/>
      <w:marRight w:val="0"/>
      <w:marTop w:val="0"/>
      <w:marBottom w:val="0"/>
      <w:divBdr>
        <w:top w:val="none" w:sz="0" w:space="0" w:color="auto"/>
        <w:left w:val="none" w:sz="0" w:space="0" w:color="auto"/>
        <w:bottom w:val="none" w:sz="0" w:space="0" w:color="auto"/>
        <w:right w:val="none" w:sz="0" w:space="0" w:color="auto"/>
      </w:divBdr>
    </w:div>
    <w:div w:id="754283585">
      <w:bodyDiv w:val="1"/>
      <w:marLeft w:val="0"/>
      <w:marRight w:val="0"/>
      <w:marTop w:val="0"/>
      <w:marBottom w:val="0"/>
      <w:divBdr>
        <w:top w:val="none" w:sz="0" w:space="0" w:color="auto"/>
        <w:left w:val="none" w:sz="0" w:space="0" w:color="auto"/>
        <w:bottom w:val="none" w:sz="0" w:space="0" w:color="auto"/>
        <w:right w:val="none" w:sz="0" w:space="0" w:color="auto"/>
      </w:divBdr>
    </w:div>
    <w:div w:id="754939955">
      <w:bodyDiv w:val="1"/>
      <w:marLeft w:val="0"/>
      <w:marRight w:val="0"/>
      <w:marTop w:val="0"/>
      <w:marBottom w:val="0"/>
      <w:divBdr>
        <w:top w:val="none" w:sz="0" w:space="0" w:color="auto"/>
        <w:left w:val="none" w:sz="0" w:space="0" w:color="auto"/>
        <w:bottom w:val="none" w:sz="0" w:space="0" w:color="auto"/>
        <w:right w:val="none" w:sz="0" w:space="0" w:color="auto"/>
      </w:divBdr>
    </w:div>
    <w:div w:id="757947210">
      <w:bodyDiv w:val="1"/>
      <w:marLeft w:val="0"/>
      <w:marRight w:val="0"/>
      <w:marTop w:val="0"/>
      <w:marBottom w:val="0"/>
      <w:divBdr>
        <w:top w:val="none" w:sz="0" w:space="0" w:color="auto"/>
        <w:left w:val="none" w:sz="0" w:space="0" w:color="auto"/>
        <w:bottom w:val="none" w:sz="0" w:space="0" w:color="auto"/>
        <w:right w:val="none" w:sz="0" w:space="0" w:color="auto"/>
      </w:divBdr>
    </w:div>
    <w:div w:id="772819660">
      <w:bodyDiv w:val="1"/>
      <w:marLeft w:val="0"/>
      <w:marRight w:val="0"/>
      <w:marTop w:val="0"/>
      <w:marBottom w:val="0"/>
      <w:divBdr>
        <w:top w:val="none" w:sz="0" w:space="0" w:color="auto"/>
        <w:left w:val="none" w:sz="0" w:space="0" w:color="auto"/>
        <w:bottom w:val="none" w:sz="0" w:space="0" w:color="auto"/>
        <w:right w:val="none" w:sz="0" w:space="0" w:color="auto"/>
      </w:divBdr>
    </w:div>
    <w:div w:id="779690753">
      <w:bodyDiv w:val="1"/>
      <w:marLeft w:val="0"/>
      <w:marRight w:val="0"/>
      <w:marTop w:val="0"/>
      <w:marBottom w:val="0"/>
      <w:divBdr>
        <w:top w:val="none" w:sz="0" w:space="0" w:color="auto"/>
        <w:left w:val="none" w:sz="0" w:space="0" w:color="auto"/>
        <w:bottom w:val="none" w:sz="0" w:space="0" w:color="auto"/>
        <w:right w:val="none" w:sz="0" w:space="0" w:color="auto"/>
      </w:divBdr>
    </w:div>
    <w:div w:id="787621295">
      <w:bodyDiv w:val="1"/>
      <w:marLeft w:val="0"/>
      <w:marRight w:val="0"/>
      <w:marTop w:val="0"/>
      <w:marBottom w:val="0"/>
      <w:divBdr>
        <w:top w:val="none" w:sz="0" w:space="0" w:color="auto"/>
        <w:left w:val="none" w:sz="0" w:space="0" w:color="auto"/>
        <w:bottom w:val="none" w:sz="0" w:space="0" w:color="auto"/>
        <w:right w:val="none" w:sz="0" w:space="0" w:color="auto"/>
      </w:divBdr>
      <w:divsChild>
        <w:div w:id="231426895">
          <w:marLeft w:val="0"/>
          <w:marRight w:val="0"/>
          <w:marTop w:val="0"/>
          <w:marBottom w:val="0"/>
          <w:divBdr>
            <w:top w:val="none" w:sz="0" w:space="0" w:color="auto"/>
            <w:left w:val="none" w:sz="0" w:space="0" w:color="auto"/>
            <w:bottom w:val="none" w:sz="0" w:space="0" w:color="auto"/>
            <w:right w:val="none" w:sz="0" w:space="0" w:color="auto"/>
          </w:divBdr>
          <w:divsChild>
            <w:div w:id="730883945">
              <w:marLeft w:val="0"/>
              <w:marRight w:val="0"/>
              <w:marTop w:val="0"/>
              <w:marBottom w:val="0"/>
              <w:divBdr>
                <w:top w:val="none" w:sz="0" w:space="0" w:color="auto"/>
                <w:left w:val="none" w:sz="0" w:space="0" w:color="auto"/>
                <w:bottom w:val="none" w:sz="0" w:space="0" w:color="auto"/>
                <w:right w:val="none" w:sz="0" w:space="0" w:color="auto"/>
              </w:divBdr>
            </w:div>
            <w:div w:id="100265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0523">
      <w:bodyDiv w:val="1"/>
      <w:marLeft w:val="0"/>
      <w:marRight w:val="0"/>
      <w:marTop w:val="0"/>
      <w:marBottom w:val="0"/>
      <w:divBdr>
        <w:top w:val="none" w:sz="0" w:space="0" w:color="auto"/>
        <w:left w:val="none" w:sz="0" w:space="0" w:color="auto"/>
        <w:bottom w:val="none" w:sz="0" w:space="0" w:color="auto"/>
        <w:right w:val="none" w:sz="0" w:space="0" w:color="auto"/>
      </w:divBdr>
    </w:div>
    <w:div w:id="860322080">
      <w:bodyDiv w:val="1"/>
      <w:marLeft w:val="0"/>
      <w:marRight w:val="0"/>
      <w:marTop w:val="0"/>
      <w:marBottom w:val="0"/>
      <w:divBdr>
        <w:top w:val="none" w:sz="0" w:space="0" w:color="auto"/>
        <w:left w:val="none" w:sz="0" w:space="0" w:color="auto"/>
        <w:bottom w:val="none" w:sz="0" w:space="0" w:color="auto"/>
        <w:right w:val="none" w:sz="0" w:space="0" w:color="auto"/>
      </w:divBdr>
      <w:divsChild>
        <w:div w:id="1065109770">
          <w:marLeft w:val="0"/>
          <w:marRight w:val="0"/>
          <w:marTop w:val="0"/>
          <w:marBottom w:val="0"/>
          <w:divBdr>
            <w:top w:val="none" w:sz="0" w:space="0" w:color="auto"/>
            <w:left w:val="none" w:sz="0" w:space="0" w:color="auto"/>
            <w:bottom w:val="none" w:sz="0" w:space="0" w:color="auto"/>
            <w:right w:val="none" w:sz="0" w:space="0" w:color="auto"/>
          </w:divBdr>
          <w:divsChild>
            <w:div w:id="109905842">
              <w:marLeft w:val="0"/>
              <w:marRight w:val="0"/>
              <w:marTop w:val="0"/>
              <w:marBottom w:val="0"/>
              <w:divBdr>
                <w:top w:val="none" w:sz="0" w:space="0" w:color="auto"/>
                <w:left w:val="none" w:sz="0" w:space="0" w:color="auto"/>
                <w:bottom w:val="none" w:sz="0" w:space="0" w:color="auto"/>
                <w:right w:val="none" w:sz="0" w:space="0" w:color="auto"/>
              </w:divBdr>
            </w:div>
            <w:div w:id="1116674410">
              <w:marLeft w:val="0"/>
              <w:marRight w:val="0"/>
              <w:marTop w:val="0"/>
              <w:marBottom w:val="0"/>
              <w:divBdr>
                <w:top w:val="none" w:sz="0" w:space="0" w:color="auto"/>
                <w:left w:val="none" w:sz="0" w:space="0" w:color="auto"/>
                <w:bottom w:val="none" w:sz="0" w:space="0" w:color="auto"/>
                <w:right w:val="none" w:sz="0" w:space="0" w:color="auto"/>
              </w:divBdr>
            </w:div>
            <w:div w:id="1753162809">
              <w:marLeft w:val="0"/>
              <w:marRight w:val="0"/>
              <w:marTop w:val="0"/>
              <w:marBottom w:val="0"/>
              <w:divBdr>
                <w:top w:val="none" w:sz="0" w:space="0" w:color="auto"/>
                <w:left w:val="none" w:sz="0" w:space="0" w:color="auto"/>
                <w:bottom w:val="none" w:sz="0" w:space="0" w:color="auto"/>
                <w:right w:val="none" w:sz="0" w:space="0" w:color="auto"/>
              </w:divBdr>
            </w:div>
            <w:div w:id="210418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29783">
      <w:bodyDiv w:val="1"/>
      <w:marLeft w:val="0"/>
      <w:marRight w:val="0"/>
      <w:marTop w:val="0"/>
      <w:marBottom w:val="0"/>
      <w:divBdr>
        <w:top w:val="none" w:sz="0" w:space="0" w:color="auto"/>
        <w:left w:val="none" w:sz="0" w:space="0" w:color="auto"/>
        <w:bottom w:val="none" w:sz="0" w:space="0" w:color="auto"/>
        <w:right w:val="none" w:sz="0" w:space="0" w:color="auto"/>
      </w:divBdr>
    </w:div>
    <w:div w:id="876351819">
      <w:bodyDiv w:val="1"/>
      <w:marLeft w:val="0"/>
      <w:marRight w:val="0"/>
      <w:marTop w:val="0"/>
      <w:marBottom w:val="0"/>
      <w:divBdr>
        <w:top w:val="none" w:sz="0" w:space="0" w:color="auto"/>
        <w:left w:val="none" w:sz="0" w:space="0" w:color="auto"/>
        <w:bottom w:val="none" w:sz="0" w:space="0" w:color="auto"/>
        <w:right w:val="none" w:sz="0" w:space="0" w:color="auto"/>
      </w:divBdr>
    </w:div>
    <w:div w:id="882013584">
      <w:bodyDiv w:val="1"/>
      <w:marLeft w:val="0"/>
      <w:marRight w:val="0"/>
      <w:marTop w:val="0"/>
      <w:marBottom w:val="0"/>
      <w:divBdr>
        <w:top w:val="none" w:sz="0" w:space="0" w:color="auto"/>
        <w:left w:val="none" w:sz="0" w:space="0" w:color="auto"/>
        <w:bottom w:val="none" w:sz="0" w:space="0" w:color="auto"/>
        <w:right w:val="none" w:sz="0" w:space="0" w:color="auto"/>
      </w:divBdr>
    </w:div>
    <w:div w:id="885606538">
      <w:bodyDiv w:val="1"/>
      <w:marLeft w:val="0"/>
      <w:marRight w:val="0"/>
      <w:marTop w:val="0"/>
      <w:marBottom w:val="0"/>
      <w:divBdr>
        <w:top w:val="none" w:sz="0" w:space="0" w:color="auto"/>
        <w:left w:val="none" w:sz="0" w:space="0" w:color="auto"/>
        <w:bottom w:val="none" w:sz="0" w:space="0" w:color="auto"/>
        <w:right w:val="none" w:sz="0" w:space="0" w:color="auto"/>
      </w:divBdr>
    </w:div>
    <w:div w:id="893738161">
      <w:bodyDiv w:val="1"/>
      <w:marLeft w:val="0"/>
      <w:marRight w:val="0"/>
      <w:marTop w:val="0"/>
      <w:marBottom w:val="0"/>
      <w:divBdr>
        <w:top w:val="none" w:sz="0" w:space="0" w:color="auto"/>
        <w:left w:val="none" w:sz="0" w:space="0" w:color="auto"/>
        <w:bottom w:val="none" w:sz="0" w:space="0" w:color="auto"/>
        <w:right w:val="none" w:sz="0" w:space="0" w:color="auto"/>
      </w:divBdr>
    </w:div>
    <w:div w:id="894971990">
      <w:bodyDiv w:val="1"/>
      <w:marLeft w:val="0"/>
      <w:marRight w:val="0"/>
      <w:marTop w:val="0"/>
      <w:marBottom w:val="0"/>
      <w:divBdr>
        <w:top w:val="none" w:sz="0" w:space="0" w:color="auto"/>
        <w:left w:val="none" w:sz="0" w:space="0" w:color="auto"/>
        <w:bottom w:val="none" w:sz="0" w:space="0" w:color="auto"/>
        <w:right w:val="none" w:sz="0" w:space="0" w:color="auto"/>
      </w:divBdr>
    </w:div>
    <w:div w:id="905261141">
      <w:bodyDiv w:val="1"/>
      <w:marLeft w:val="0"/>
      <w:marRight w:val="0"/>
      <w:marTop w:val="0"/>
      <w:marBottom w:val="0"/>
      <w:divBdr>
        <w:top w:val="none" w:sz="0" w:space="0" w:color="auto"/>
        <w:left w:val="none" w:sz="0" w:space="0" w:color="auto"/>
        <w:bottom w:val="none" w:sz="0" w:space="0" w:color="auto"/>
        <w:right w:val="none" w:sz="0" w:space="0" w:color="auto"/>
      </w:divBdr>
    </w:div>
    <w:div w:id="911741122">
      <w:bodyDiv w:val="1"/>
      <w:marLeft w:val="0"/>
      <w:marRight w:val="0"/>
      <w:marTop w:val="0"/>
      <w:marBottom w:val="0"/>
      <w:divBdr>
        <w:top w:val="none" w:sz="0" w:space="0" w:color="auto"/>
        <w:left w:val="none" w:sz="0" w:space="0" w:color="auto"/>
        <w:bottom w:val="none" w:sz="0" w:space="0" w:color="auto"/>
        <w:right w:val="none" w:sz="0" w:space="0" w:color="auto"/>
      </w:divBdr>
    </w:div>
    <w:div w:id="940072199">
      <w:bodyDiv w:val="1"/>
      <w:marLeft w:val="0"/>
      <w:marRight w:val="0"/>
      <w:marTop w:val="0"/>
      <w:marBottom w:val="0"/>
      <w:divBdr>
        <w:top w:val="none" w:sz="0" w:space="0" w:color="auto"/>
        <w:left w:val="none" w:sz="0" w:space="0" w:color="auto"/>
        <w:bottom w:val="none" w:sz="0" w:space="0" w:color="auto"/>
        <w:right w:val="none" w:sz="0" w:space="0" w:color="auto"/>
      </w:divBdr>
    </w:div>
    <w:div w:id="983119732">
      <w:bodyDiv w:val="1"/>
      <w:marLeft w:val="30"/>
      <w:marRight w:val="30"/>
      <w:marTop w:val="0"/>
      <w:marBottom w:val="0"/>
      <w:divBdr>
        <w:top w:val="none" w:sz="0" w:space="0" w:color="auto"/>
        <w:left w:val="none" w:sz="0" w:space="0" w:color="auto"/>
        <w:bottom w:val="none" w:sz="0" w:space="0" w:color="auto"/>
        <w:right w:val="none" w:sz="0" w:space="0" w:color="auto"/>
      </w:divBdr>
      <w:divsChild>
        <w:div w:id="2085957280">
          <w:marLeft w:val="0"/>
          <w:marRight w:val="0"/>
          <w:marTop w:val="0"/>
          <w:marBottom w:val="0"/>
          <w:divBdr>
            <w:top w:val="none" w:sz="0" w:space="0" w:color="auto"/>
            <w:left w:val="none" w:sz="0" w:space="0" w:color="auto"/>
            <w:bottom w:val="none" w:sz="0" w:space="0" w:color="auto"/>
            <w:right w:val="none" w:sz="0" w:space="0" w:color="auto"/>
          </w:divBdr>
          <w:divsChild>
            <w:div w:id="527446816">
              <w:marLeft w:val="0"/>
              <w:marRight w:val="0"/>
              <w:marTop w:val="0"/>
              <w:marBottom w:val="0"/>
              <w:divBdr>
                <w:top w:val="none" w:sz="0" w:space="0" w:color="auto"/>
                <w:left w:val="none" w:sz="0" w:space="0" w:color="auto"/>
                <w:bottom w:val="none" w:sz="0" w:space="0" w:color="auto"/>
                <w:right w:val="none" w:sz="0" w:space="0" w:color="auto"/>
              </w:divBdr>
              <w:divsChild>
                <w:div w:id="1826244624">
                  <w:marLeft w:val="180"/>
                  <w:marRight w:val="0"/>
                  <w:marTop w:val="0"/>
                  <w:marBottom w:val="0"/>
                  <w:divBdr>
                    <w:top w:val="none" w:sz="0" w:space="0" w:color="auto"/>
                    <w:left w:val="none" w:sz="0" w:space="0" w:color="auto"/>
                    <w:bottom w:val="none" w:sz="0" w:space="0" w:color="auto"/>
                    <w:right w:val="none" w:sz="0" w:space="0" w:color="auto"/>
                  </w:divBdr>
                  <w:divsChild>
                    <w:div w:id="101916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904033">
      <w:bodyDiv w:val="1"/>
      <w:marLeft w:val="0"/>
      <w:marRight w:val="0"/>
      <w:marTop w:val="0"/>
      <w:marBottom w:val="0"/>
      <w:divBdr>
        <w:top w:val="none" w:sz="0" w:space="0" w:color="auto"/>
        <w:left w:val="none" w:sz="0" w:space="0" w:color="auto"/>
        <w:bottom w:val="none" w:sz="0" w:space="0" w:color="auto"/>
        <w:right w:val="none" w:sz="0" w:space="0" w:color="auto"/>
      </w:divBdr>
    </w:div>
    <w:div w:id="1000501099">
      <w:bodyDiv w:val="1"/>
      <w:marLeft w:val="0"/>
      <w:marRight w:val="0"/>
      <w:marTop w:val="0"/>
      <w:marBottom w:val="0"/>
      <w:divBdr>
        <w:top w:val="none" w:sz="0" w:space="0" w:color="auto"/>
        <w:left w:val="none" w:sz="0" w:space="0" w:color="auto"/>
        <w:bottom w:val="none" w:sz="0" w:space="0" w:color="auto"/>
        <w:right w:val="none" w:sz="0" w:space="0" w:color="auto"/>
      </w:divBdr>
    </w:div>
    <w:div w:id="1017393593">
      <w:bodyDiv w:val="1"/>
      <w:marLeft w:val="0"/>
      <w:marRight w:val="0"/>
      <w:marTop w:val="0"/>
      <w:marBottom w:val="0"/>
      <w:divBdr>
        <w:top w:val="none" w:sz="0" w:space="0" w:color="auto"/>
        <w:left w:val="none" w:sz="0" w:space="0" w:color="auto"/>
        <w:bottom w:val="none" w:sz="0" w:space="0" w:color="auto"/>
        <w:right w:val="none" w:sz="0" w:space="0" w:color="auto"/>
      </w:divBdr>
      <w:divsChild>
        <w:div w:id="288980431">
          <w:marLeft w:val="0"/>
          <w:marRight w:val="0"/>
          <w:marTop w:val="0"/>
          <w:marBottom w:val="0"/>
          <w:divBdr>
            <w:top w:val="none" w:sz="0" w:space="0" w:color="auto"/>
            <w:left w:val="none" w:sz="0" w:space="0" w:color="auto"/>
            <w:bottom w:val="none" w:sz="0" w:space="0" w:color="auto"/>
            <w:right w:val="none" w:sz="0" w:space="0" w:color="auto"/>
          </w:divBdr>
        </w:div>
        <w:div w:id="297229397">
          <w:marLeft w:val="0"/>
          <w:marRight w:val="0"/>
          <w:marTop w:val="0"/>
          <w:marBottom w:val="0"/>
          <w:divBdr>
            <w:top w:val="none" w:sz="0" w:space="0" w:color="auto"/>
            <w:left w:val="none" w:sz="0" w:space="0" w:color="auto"/>
            <w:bottom w:val="none" w:sz="0" w:space="0" w:color="auto"/>
            <w:right w:val="none" w:sz="0" w:space="0" w:color="auto"/>
          </w:divBdr>
        </w:div>
        <w:div w:id="656571998">
          <w:marLeft w:val="0"/>
          <w:marRight w:val="0"/>
          <w:marTop w:val="0"/>
          <w:marBottom w:val="0"/>
          <w:divBdr>
            <w:top w:val="none" w:sz="0" w:space="0" w:color="auto"/>
            <w:left w:val="none" w:sz="0" w:space="0" w:color="auto"/>
            <w:bottom w:val="none" w:sz="0" w:space="0" w:color="auto"/>
            <w:right w:val="none" w:sz="0" w:space="0" w:color="auto"/>
          </w:divBdr>
        </w:div>
        <w:div w:id="1091660964">
          <w:marLeft w:val="0"/>
          <w:marRight w:val="0"/>
          <w:marTop w:val="0"/>
          <w:marBottom w:val="0"/>
          <w:divBdr>
            <w:top w:val="none" w:sz="0" w:space="0" w:color="auto"/>
            <w:left w:val="none" w:sz="0" w:space="0" w:color="auto"/>
            <w:bottom w:val="none" w:sz="0" w:space="0" w:color="auto"/>
            <w:right w:val="none" w:sz="0" w:space="0" w:color="auto"/>
          </w:divBdr>
        </w:div>
        <w:div w:id="1278567599">
          <w:marLeft w:val="0"/>
          <w:marRight w:val="0"/>
          <w:marTop w:val="0"/>
          <w:marBottom w:val="0"/>
          <w:divBdr>
            <w:top w:val="none" w:sz="0" w:space="0" w:color="auto"/>
            <w:left w:val="none" w:sz="0" w:space="0" w:color="auto"/>
            <w:bottom w:val="none" w:sz="0" w:space="0" w:color="auto"/>
            <w:right w:val="none" w:sz="0" w:space="0" w:color="auto"/>
          </w:divBdr>
        </w:div>
        <w:div w:id="1690989487">
          <w:marLeft w:val="0"/>
          <w:marRight w:val="0"/>
          <w:marTop w:val="0"/>
          <w:marBottom w:val="0"/>
          <w:divBdr>
            <w:top w:val="none" w:sz="0" w:space="0" w:color="auto"/>
            <w:left w:val="none" w:sz="0" w:space="0" w:color="auto"/>
            <w:bottom w:val="none" w:sz="0" w:space="0" w:color="auto"/>
            <w:right w:val="none" w:sz="0" w:space="0" w:color="auto"/>
          </w:divBdr>
        </w:div>
        <w:div w:id="1864126642">
          <w:marLeft w:val="0"/>
          <w:marRight w:val="0"/>
          <w:marTop w:val="0"/>
          <w:marBottom w:val="0"/>
          <w:divBdr>
            <w:top w:val="none" w:sz="0" w:space="0" w:color="auto"/>
            <w:left w:val="none" w:sz="0" w:space="0" w:color="auto"/>
            <w:bottom w:val="none" w:sz="0" w:space="0" w:color="auto"/>
            <w:right w:val="none" w:sz="0" w:space="0" w:color="auto"/>
          </w:divBdr>
        </w:div>
      </w:divsChild>
    </w:div>
    <w:div w:id="1024091141">
      <w:bodyDiv w:val="1"/>
      <w:marLeft w:val="0"/>
      <w:marRight w:val="0"/>
      <w:marTop w:val="0"/>
      <w:marBottom w:val="0"/>
      <w:divBdr>
        <w:top w:val="none" w:sz="0" w:space="0" w:color="auto"/>
        <w:left w:val="none" w:sz="0" w:space="0" w:color="auto"/>
        <w:bottom w:val="none" w:sz="0" w:space="0" w:color="auto"/>
        <w:right w:val="none" w:sz="0" w:space="0" w:color="auto"/>
      </w:divBdr>
      <w:divsChild>
        <w:div w:id="1831869423">
          <w:marLeft w:val="0"/>
          <w:marRight w:val="0"/>
          <w:marTop w:val="0"/>
          <w:marBottom w:val="0"/>
          <w:divBdr>
            <w:top w:val="none" w:sz="0" w:space="0" w:color="auto"/>
            <w:left w:val="none" w:sz="0" w:space="0" w:color="auto"/>
            <w:bottom w:val="none" w:sz="0" w:space="0" w:color="auto"/>
            <w:right w:val="none" w:sz="0" w:space="0" w:color="auto"/>
          </w:divBdr>
        </w:div>
      </w:divsChild>
    </w:div>
    <w:div w:id="1038772598">
      <w:bodyDiv w:val="1"/>
      <w:marLeft w:val="0"/>
      <w:marRight w:val="0"/>
      <w:marTop w:val="0"/>
      <w:marBottom w:val="0"/>
      <w:divBdr>
        <w:top w:val="none" w:sz="0" w:space="0" w:color="auto"/>
        <w:left w:val="none" w:sz="0" w:space="0" w:color="auto"/>
        <w:bottom w:val="none" w:sz="0" w:space="0" w:color="auto"/>
        <w:right w:val="none" w:sz="0" w:space="0" w:color="auto"/>
      </w:divBdr>
      <w:divsChild>
        <w:div w:id="2060935710">
          <w:marLeft w:val="0"/>
          <w:marRight w:val="0"/>
          <w:marTop w:val="0"/>
          <w:marBottom w:val="0"/>
          <w:divBdr>
            <w:top w:val="none" w:sz="0" w:space="0" w:color="auto"/>
            <w:left w:val="none" w:sz="0" w:space="0" w:color="auto"/>
            <w:bottom w:val="none" w:sz="0" w:space="0" w:color="auto"/>
            <w:right w:val="none" w:sz="0" w:space="0" w:color="auto"/>
          </w:divBdr>
          <w:divsChild>
            <w:div w:id="23405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42922">
      <w:bodyDiv w:val="1"/>
      <w:marLeft w:val="0"/>
      <w:marRight w:val="0"/>
      <w:marTop w:val="0"/>
      <w:marBottom w:val="0"/>
      <w:divBdr>
        <w:top w:val="none" w:sz="0" w:space="0" w:color="auto"/>
        <w:left w:val="none" w:sz="0" w:space="0" w:color="auto"/>
        <w:bottom w:val="none" w:sz="0" w:space="0" w:color="auto"/>
        <w:right w:val="none" w:sz="0" w:space="0" w:color="auto"/>
      </w:divBdr>
    </w:div>
    <w:div w:id="1057052779">
      <w:bodyDiv w:val="1"/>
      <w:marLeft w:val="0"/>
      <w:marRight w:val="0"/>
      <w:marTop w:val="0"/>
      <w:marBottom w:val="0"/>
      <w:divBdr>
        <w:top w:val="none" w:sz="0" w:space="0" w:color="auto"/>
        <w:left w:val="none" w:sz="0" w:space="0" w:color="auto"/>
        <w:bottom w:val="none" w:sz="0" w:space="0" w:color="auto"/>
        <w:right w:val="none" w:sz="0" w:space="0" w:color="auto"/>
      </w:divBdr>
    </w:div>
    <w:div w:id="1060640830">
      <w:bodyDiv w:val="1"/>
      <w:marLeft w:val="0"/>
      <w:marRight w:val="0"/>
      <w:marTop w:val="0"/>
      <w:marBottom w:val="0"/>
      <w:divBdr>
        <w:top w:val="none" w:sz="0" w:space="0" w:color="auto"/>
        <w:left w:val="none" w:sz="0" w:space="0" w:color="auto"/>
        <w:bottom w:val="none" w:sz="0" w:space="0" w:color="auto"/>
        <w:right w:val="none" w:sz="0" w:space="0" w:color="auto"/>
      </w:divBdr>
      <w:divsChild>
        <w:div w:id="851915181">
          <w:marLeft w:val="0"/>
          <w:marRight w:val="0"/>
          <w:marTop w:val="0"/>
          <w:marBottom w:val="0"/>
          <w:divBdr>
            <w:top w:val="none" w:sz="0" w:space="0" w:color="auto"/>
            <w:left w:val="none" w:sz="0" w:space="0" w:color="auto"/>
            <w:bottom w:val="none" w:sz="0" w:space="0" w:color="auto"/>
            <w:right w:val="none" w:sz="0" w:space="0" w:color="auto"/>
          </w:divBdr>
          <w:divsChild>
            <w:div w:id="454980404">
              <w:marLeft w:val="0"/>
              <w:marRight w:val="0"/>
              <w:marTop w:val="0"/>
              <w:marBottom w:val="0"/>
              <w:divBdr>
                <w:top w:val="none" w:sz="0" w:space="0" w:color="auto"/>
                <w:left w:val="none" w:sz="0" w:space="0" w:color="auto"/>
                <w:bottom w:val="none" w:sz="0" w:space="0" w:color="auto"/>
                <w:right w:val="none" w:sz="0" w:space="0" w:color="auto"/>
              </w:divBdr>
            </w:div>
            <w:div w:id="1130633960">
              <w:marLeft w:val="0"/>
              <w:marRight w:val="0"/>
              <w:marTop w:val="0"/>
              <w:marBottom w:val="0"/>
              <w:divBdr>
                <w:top w:val="none" w:sz="0" w:space="0" w:color="auto"/>
                <w:left w:val="none" w:sz="0" w:space="0" w:color="auto"/>
                <w:bottom w:val="none" w:sz="0" w:space="0" w:color="auto"/>
                <w:right w:val="none" w:sz="0" w:space="0" w:color="auto"/>
              </w:divBdr>
            </w:div>
            <w:div w:id="1279678852">
              <w:marLeft w:val="0"/>
              <w:marRight w:val="0"/>
              <w:marTop w:val="0"/>
              <w:marBottom w:val="0"/>
              <w:divBdr>
                <w:top w:val="none" w:sz="0" w:space="0" w:color="auto"/>
                <w:left w:val="none" w:sz="0" w:space="0" w:color="auto"/>
                <w:bottom w:val="none" w:sz="0" w:space="0" w:color="auto"/>
                <w:right w:val="none" w:sz="0" w:space="0" w:color="auto"/>
              </w:divBdr>
            </w:div>
            <w:div w:id="1404643016">
              <w:marLeft w:val="0"/>
              <w:marRight w:val="0"/>
              <w:marTop w:val="0"/>
              <w:marBottom w:val="0"/>
              <w:divBdr>
                <w:top w:val="none" w:sz="0" w:space="0" w:color="auto"/>
                <w:left w:val="none" w:sz="0" w:space="0" w:color="auto"/>
                <w:bottom w:val="none" w:sz="0" w:space="0" w:color="auto"/>
                <w:right w:val="none" w:sz="0" w:space="0" w:color="auto"/>
              </w:divBdr>
            </w:div>
            <w:div w:id="178114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19238">
      <w:bodyDiv w:val="1"/>
      <w:marLeft w:val="0"/>
      <w:marRight w:val="0"/>
      <w:marTop w:val="0"/>
      <w:marBottom w:val="0"/>
      <w:divBdr>
        <w:top w:val="none" w:sz="0" w:space="0" w:color="auto"/>
        <w:left w:val="none" w:sz="0" w:space="0" w:color="auto"/>
        <w:bottom w:val="none" w:sz="0" w:space="0" w:color="auto"/>
        <w:right w:val="none" w:sz="0" w:space="0" w:color="auto"/>
      </w:divBdr>
    </w:div>
    <w:div w:id="1079595739">
      <w:bodyDiv w:val="1"/>
      <w:marLeft w:val="0"/>
      <w:marRight w:val="0"/>
      <w:marTop w:val="0"/>
      <w:marBottom w:val="0"/>
      <w:divBdr>
        <w:top w:val="none" w:sz="0" w:space="0" w:color="auto"/>
        <w:left w:val="none" w:sz="0" w:space="0" w:color="auto"/>
        <w:bottom w:val="none" w:sz="0" w:space="0" w:color="auto"/>
        <w:right w:val="none" w:sz="0" w:space="0" w:color="auto"/>
      </w:divBdr>
    </w:div>
    <w:div w:id="1084372882">
      <w:bodyDiv w:val="1"/>
      <w:marLeft w:val="0"/>
      <w:marRight w:val="0"/>
      <w:marTop w:val="0"/>
      <w:marBottom w:val="0"/>
      <w:divBdr>
        <w:top w:val="none" w:sz="0" w:space="0" w:color="auto"/>
        <w:left w:val="none" w:sz="0" w:space="0" w:color="auto"/>
        <w:bottom w:val="none" w:sz="0" w:space="0" w:color="auto"/>
        <w:right w:val="none" w:sz="0" w:space="0" w:color="auto"/>
      </w:divBdr>
      <w:divsChild>
        <w:div w:id="1919245207">
          <w:marLeft w:val="0"/>
          <w:marRight w:val="0"/>
          <w:marTop w:val="0"/>
          <w:marBottom w:val="0"/>
          <w:divBdr>
            <w:top w:val="none" w:sz="0" w:space="0" w:color="auto"/>
            <w:left w:val="none" w:sz="0" w:space="0" w:color="auto"/>
            <w:bottom w:val="none" w:sz="0" w:space="0" w:color="auto"/>
            <w:right w:val="none" w:sz="0" w:space="0" w:color="auto"/>
          </w:divBdr>
          <w:divsChild>
            <w:div w:id="222834508">
              <w:marLeft w:val="0"/>
              <w:marRight w:val="0"/>
              <w:marTop w:val="0"/>
              <w:marBottom w:val="0"/>
              <w:divBdr>
                <w:top w:val="none" w:sz="0" w:space="0" w:color="auto"/>
                <w:left w:val="none" w:sz="0" w:space="0" w:color="auto"/>
                <w:bottom w:val="none" w:sz="0" w:space="0" w:color="auto"/>
                <w:right w:val="none" w:sz="0" w:space="0" w:color="auto"/>
              </w:divBdr>
            </w:div>
            <w:div w:id="315304943">
              <w:marLeft w:val="0"/>
              <w:marRight w:val="0"/>
              <w:marTop w:val="0"/>
              <w:marBottom w:val="0"/>
              <w:divBdr>
                <w:top w:val="none" w:sz="0" w:space="0" w:color="auto"/>
                <w:left w:val="none" w:sz="0" w:space="0" w:color="auto"/>
                <w:bottom w:val="none" w:sz="0" w:space="0" w:color="auto"/>
                <w:right w:val="none" w:sz="0" w:space="0" w:color="auto"/>
              </w:divBdr>
            </w:div>
            <w:div w:id="1394693836">
              <w:marLeft w:val="0"/>
              <w:marRight w:val="0"/>
              <w:marTop w:val="0"/>
              <w:marBottom w:val="0"/>
              <w:divBdr>
                <w:top w:val="none" w:sz="0" w:space="0" w:color="auto"/>
                <w:left w:val="none" w:sz="0" w:space="0" w:color="auto"/>
                <w:bottom w:val="none" w:sz="0" w:space="0" w:color="auto"/>
                <w:right w:val="none" w:sz="0" w:space="0" w:color="auto"/>
              </w:divBdr>
            </w:div>
            <w:div w:id="1798182986">
              <w:marLeft w:val="0"/>
              <w:marRight w:val="0"/>
              <w:marTop w:val="0"/>
              <w:marBottom w:val="0"/>
              <w:divBdr>
                <w:top w:val="none" w:sz="0" w:space="0" w:color="auto"/>
                <w:left w:val="none" w:sz="0" w:space="0" w:color="auto"/>
                <w:bottom w:val="none" w:sz="0" w:space="0" w:color="auto"/>
                <w:right w:val="none" w:sz="0" w:space="0" w:color="auto"/>
              </w:divBdr>
            </w:div>
            <w:div w:id="191373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41026">
      <w:bodyDiv w:val="1"/>
      <w:marLeft w:val="0"/>
      <w:marRight w:val="0"/>
      <w:marTop w:val="0"/>
      <w:marBottom w:val="0"/>
      <w:divBdr>
        <w:top w:val="none" w:sz="0" w:space="0" w:color="auto"/>
        <w:left w:val="none" w:sz="0" w:space="0" w:color="auto"/>
        <w:bottom w:val="none" w:sz="0" w:space="0" w:color="auto"/>
        <w:right w:val="none" w:sz="0" w:space="0" w:color="auto"/>
      </w:divBdr>
    </w:div>
    <w:div w:id="1115715531">
      <w:bodyDiv w:val="1"/>
      <w:marLeft w:val="0"/>
      <w:marRight w:val="0"/>
      <w:marTop w:val="0"/>
      <w:marBottom w:val="0"/>
      <w:divBdr>
        <w:top w:val="none" w:sz="0" w:space="0" w:color="auto"/>
        <w:left w:val="none" w:sz="0" w:space="0" w:color="auto"/>
        <w:bottom w:val="none" w:sz="0" w:space="0" w:color="auto"/>
        <w:right w:val="none" w:sz="0" w:space="0" w:color="auto"/>
      </w:divBdr>
    </w:div>
    <w:div w:id="1116412158">
      <w:bodyDiv w:val="1"/>
      <w:marLeft w:val="0"/>
      <w:marRight w:val="0"/>
      <w:marTop w:val="0"/>
      <w:marBottom w:val="0"/>
      <w:divBdr>
        <w:top w:val="none" w:sz="0" w:space="0" w:color="auto"/>
        <w:left w:val="none" w:sz="0" w:space="0" w:color="auto"/>
        <w:bottom w:val="none" w:sz="0" w:space="0" w:color="auto"/>
        <w:right w:val="none" w:sz="0" w:space="0" w:color="auto"/>
      </w:divBdr>
      <w:divsChild>
        <w:div w:id="343556739">
          <w:marLeft w:val="0"/>
          <w:marRight w:val="0"/>
          <w:marTop w:val="0"/>
          <w:marBottom w:val="0"/>
          <w:divBdr>
            <w:top w:val="none" w:sz="0" w:space="0" w:color="auto"/>
            <w:left w:val="none" w:sz="0" w:space="0" w:color="auto"/>
            <w:bottom w:val="none" w:sz="0" w:space="0" w:color="auto"/>
            <w:right w:val="none" w:sz="0" w:space="0" w:color="auto"/>
          </w:divBdr>
        </w:div>
      </w:divsChild>
    </w:div>
    <w:div w:id="1126199283">
      <w:bodyDiv w:val="1"/>
      <w:marLeft w:val="0"/>
      <w:marRight w:val="0"/>
      <w:marTop w:val="0"/>
      <w:marBottom w:val="0"/>
      <w:divBdr>
        <w:top w:val="none" w:sz="0" w:space="0" w:color="auto"/>
        <w:left w:val="none" w:sz="0" w:space="0" w:color="auto"/>
        <w:bottom w:val="none" w:sz="0" w:space="0" w:color="auto"/>
        <w:right w:val="none" w:sz="0" w:space="0" w:color="auto"/>
      </w:divBdr>
      <w:divsChild>
        <w:div w:id="65499512">
          <w:marLeft w:val="0"/>
          <w:marRight w:val="0"/>
          <w:marTop w:val="0"/>
          <w:marBottom w:val="0"/>
          <w:divBdr>
            <w:top w:val="none" w:sz="0" w:space="0" w:color="auto"/>
            <w:left w:val="none" w:sz="0" w:space="0" w:color="auto"/>
            <w:bottom w:val="none" w:sz="0" w:space="0" w:color="auto"/>
            <w:right w:val="none" w:sz="0" w:space="0" w:color="auto"/>
          </w:divBdr>
          <w:divsChild>
            <w:div w:id="297103060">
              <w:marLeft w:val="0"/>
              <w:marRight w:val="0"/>
              <w:marTop w:val="0"/>
              <w:marBottom w:val="0"/>
              <w:divBdr>
                <w:top w:val="none" w:sz="0" w:space="0" w:color="auto"/>
                <w:left w:val="none" w:sz="0" w:space="0" w:color="auto"/>
                <w:bottom w:val="none" w:sz="0" w:space="0" w:color="auto"/>
                <w:right w:val="none" w:sz="0" w:space="0" w:color="auto"/>
              </w:divBdr>
            </w:div>
            <w:div w:id="1425299001">
              <w:marLeft w:val="0"/>
              <w:marRight w:val="0"/>
              <w:marTop w:val="0"/>
              <w:marBottom w:val="0"/>
              <w:divBdr>
                <w:top w:val="none" w:sz="0" w:space="0" w:color="auto"/>
                <w:left w:val="none" w:sz="0" w:space="0" w:color="auto"/>
                <w:bottom w:val="none" w:sz="0" w:space="0" w:color="auto"/>
                <w:right w:val="none" w:sz="0" w:space="0" w:color="auto"/>
              </w:divBdr>
            </w:div>
            <w:div w:id="1488398082">
              <w:marLeft w:val="0"/>
              <w:marRight w:val="0"/>
              <w:marTop w:val="0"/>
              <w:marBottom w:val="0"/>
              <w:divBdr>
                <w:top w:val="none" w:sz="0" w:space="0" w:color="auto"/>
                <w:left w:val="none" w:sz="0" w:space="0" w:color="auto"/>
                <w:bottom w:val="none" w:sz="0" w:space="0" w:color="auto"/>
                <w:right w:val="none" w:sz="0" w:space="0" w:color="auto"/>
              </w:divBdr>
            </w:div>
            <w:div w:id="164908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938886">
      <w:bodyDiv w:val="1"/>
      <w:marLeft w:val="0"/>
      <w:marRight w:val="0"/>
      <w:marTop w:val="0"/>
      <w:marBottom w:val="0"/>
      <w:divBdr>
        <w:top w:val="none" w:sz="0" w:space="0" w:color="auto"/>
        <w:left w:val="none" w:sz="0" w:space="0" w:color="auto"/>
        <w:bottom w:val="none" w:sz="0" w:space="0" w:color="auto"/>
        <w:right w:val="none" w:sz="0" w:space="0" w:color="auto"/>
      </w:divBdr>
    </w:div>
    <w:div w:id="1142385165">
      <w:bodyDiv w:val="1"/>
      <w:marLeft w:val="0"/>
      <w:marRight w:val="0"/>
      <w:marTop w:val="0"/>
      <w:marBottom w:val="0"/>
      <w:divBdr>
        <w:top w:val="none" w:sz="0" w:space="0" w:color="auto"/>
        <w:left w:val="none" w:sz="0" w:space="0" w:color="auto"/>
        <w:bottom w:val="none" w:sz="0" w:space="0" w:color="auto"/>
        <w:right w:val="none" w:sz="0" w:space="0" w:color="auto"/>
      </w:divBdr>
    </w:div>
    <w:div w:id="1152453984">
      <w:bodyDiv w:val="1"/>
      <w:marLeft w:val="0"/>
      <w:marRight w:val="0"/>
      <w:marTop w:val="0"/>
      <w:marBottom w:val="0"/>
      <w:divBdr>
        <w:top w:val="none" w:sz="0" w:space="0" w:color="auto"/>
        <w:left w:val="none" w:sz="0" w:space="0" w:color="auto"/>
        <w:bottom w:val="none" w:sz="0" w:space="0" w:color="auto"/>
        <w:right w:val="none" w:sz="0" w:space="0" w:color="auto"/>
      </w:divBdr>
    </w:div>
    <w:div w:id="1153639641">
      <w:bodyDiv w:val="1"/>
      <w:marLeft w:val="0"/>
      <w:marRight w:val="0"/>
      <w:marTop w:val="0"/>
      <w:marBottom w:val="0"/>
      <w:divBdr>
        <w:top w:val="none" w:sz="0" w:space="0" w:color="auto"/>
        <w:left w:val="none" w:sz="0" w:space="0" w:color="auto"/>
        <w:bottom w:val="none" w:sz="0" w:space="0" w:color="auto"/>
        <w:right w:val="none" w:sz="0" w:space="0" w:color="auto"/>
      </w:divBdr>
      <w:divsChild>
        <w:div w:id="361789066">
          <w:marLeft w:val="0"/>
          <w:marRight w:val="0"/>
          <w:marTop w:val="0"/>
          <w:marBottom w:val="0"/>
          <w:divBdr>
            <w:top w:val="none" w:sz="0" w:space="0" w:color="auto"/>
            <w:left w:val="none" w:sz="0" w:space="0" w:color="auto"/>
            <w:bottom w:val="none" w:sz="0" w:space="0" w:color="auto"/>
            <w:right w:val="none" w:sz="0" w:space="0" w:color="auto"/>
          </w:divBdr>
        </w:div>
      </w:divsChild>
    </w:div>
    <w:div w:id="1164513806">
      <w:bodyDiv w:val="1"/>
      <w:marLeft w:val="0"/>
      <w:marRight w:val="0"/>
      <w:marTop w:val="0"/>
      <w:marBottom w:val="0"/>
      <w:divBdr>
        <w:top w:val="none" w:sz="0" w:space="0" w:color="auto"/>
        <w:left w:val="none" w:sz="0" w:space="0" w:color="auto"/>
        <w:bottom w:val="none" w:sz="0" w:space="0" w:color="auto"/>
        <w:right w:val="none" w:sz="0" w:space="0" w:color="auto"/>
      </w:divBdr>
      <w:divsChild>
        <w:div w:id="1989095282">
          <w:marLeft w:val="0"/>
          <w:marRight w:val="0"/>
          <w:marTop w:val="0"/>
          <w:marBottom w:val="0"/>
          <w:divBdr>
            <w:top w:val="none" w:sz="0" w:space="0" w:color="auto"/>
            <w:left w:val="none" w:sz="0" w:space="0" w:color="auto"/>
            <w:bottom w:val="none" w:sz="0" w:space="0" w:color="auto"/>
            <w:right w:val="none" w:sz="0" w:space="0" w:color="auto"/>
          </w:divBdr>
          <w:divsChild>
            <w:div w:id="784737439">
              <w:marLeft w:val="0"/>
              <w:marRight w:val="0"/>
              <w:marTop w:val="0"/>
              <w:marBottom w:val="0"/>
              <w:divBdr>
                <w:top w:val="none" w:sz="0" w:space="0" w:color="auto"/>
                <w:left w:val="none" w:sz="0" w:space="0" w:color="auto"/>
                <w:bottom w:val="none" w:sz="0" w:space="0" w:color="auto"/>
                <w:right w:val="none" w:sz="0" w:space="0" w:color="auto"/>
              </w:divBdr>
            </w:div>
            <w:div w:id="1223104044">
              <w:marLeft w:val="0"/>
              <w:marRight w:val="0"/>
              <w:marTop w:val="0"/>
              <w:marBottom w:val="0"/>
              <w:divBdr>
                <w:top w:val="none" w:sz="0" w:space="0" w:color="auto"/>
                <w:left w:val="none" w:sz="0" w:space="0" w:color="auto"/>
                <w:bottom w:val="none" w:sz="0" w:space="0" w:color="auto"/>
                <w:right w:val="none" w:sz="0" w:space="0" w:color="auto"/>
              </w:divBdr>
            </w:div>
            <w:div w:id="189257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818047">
      <w:bodyDiv w:val="1"/>
      <w:marLeft w:val="0"/>
      <w:marRight w:val="0"/>
      <w:marTop w:val="0"/>
      <w:marBottom w:val="0"/>
      <w:divBdr>
        <w:top w:val="none" w:sz="0" w:space="0" w:color="auto"/>
        <w:left w:val="none" w:sz="0" w:space="0" w:color="auto"/>
        <w:bottom w:val="none" w:sz="0" w:space="0" w:color="auto"/>
        <w:right w:val="none" w:sz="0" w:space="0" w:color="auto"/>
      </w:divBdr>
    </w:div>
    <w:div w:id="1184443174">
      <w:bodyDiv w:val="1"/>
      <w:marLeft w:val="0"/>
      <w:marRight w:val="0"/>
      <w:marTop w:val="0"/>
      <w:marBottom w:val="0"/>
      <w:divBdr>
        <w:top w:val="none" w:sz="0" w:space="0" w:color="auto"/>
        <w:left w:val="none" w:sz="0" w:space="0" w:color="auto"/>
        <w:bottom w:val="none" w:sz="0" w:space="0" w:color="auto"/>
        <w:right w:val="none" w:sz="0" w:space="0" w:color="auto"/>
      </w:divBdr>
      <w:divsChild>
        <w:div w:id="292441375">
          <w:marLeft w:val="0"/>
          <w:marRight w:val="0"/>
          <w:marTop w:val="0"/>
          <w:marBottom w:val="0"/>
          <w:divBdr>
            <w:top w:val="none" w:sz="0" w:space="0" w:color="auto"/>
            <w:left w:val="none" w:sz="0" w:space="0" w:color="auto"/>
            <w:bottom w:val="none" w:sz="0" w:space="0" w:color="auto"/>
            <w:right w:val="none" w:sz="0" w:space="0" w:color="auto"/>
          </w:divBdr>
        </w:div>
      </w:divsChild>
    </w:div>
    <w:div w:id="1190294302">
      <w:bodyDiv w:val="1"/>
      <w:marLeft w:val="0"/>
      <w:marRight w:val="0"/>
      <w:marTop w:val="0"/>
      <w:marBottom w:val="0"/>
      <w:divBdr>
        <w:top w:val="none" w:sz="0" w:space="0" w:color="auto"/>
        <w:left w:val="none" w:sz="0" w:space="0" w:color="auto"/>
        <w:bottom w:val="none" w:sz="0" w:space="0" w:color="auto"/>
        <w:right w:val="none" w:sz="0" w:space="0" w:color="auto"/>
      </w:divBdr>
      <w:divsChild>
        <w:div w:id="236592844">
          <w:marLeft w:val="0"/>
          <w:marRight w:val="0"/>
          <w:marTop w:val="0"/>
          <w:marBottom w:val="0"/>
          <w:divBdr>
            <w:top w:val="none" w:sz="0" w:space="0" w:color="auto"/>
            <w:left w:val="none" w:sz="0" w:space="0" w:color="auto"/>
            <w:bottom w:val="none" w:sz="0" w:space="0" w:color="auto"/>
            <w:right w:val="none" w:sz="0" w:space="0" w:color="auto"/>
          </w:divBdr>
        </w:div>
        <w:div w:id="250361748">
          <w:marLeft w:val="0"/>
          <w:marRight w:val="0"/>
          <w:marTop w:val="0"/>
          <w:marBottom w:val="0"/>
          <w:divBdr>
            <w:top w:val="none" w:sz="0" w:space="0" w:color="auto"/>
            <w:left w:val="none" w:sz="0" w:space="0" w:color="auto"/>
            <w:bottom w:val="none" w:sz="0" w:space="0" w:color="auto"/>
            <w:right w:val="none" w:sz="0" w:space="0" w:color="auto"/>
          </w:divBdr>
        </w:div>
        <w:div w:id="355233947">
          <w:marLeft w:val="0"/>
          <w:marRight w:val="0"/>
          <w:marTop w:val="0"/>
          <w:marBottom w:val="0"/>
          <w:divBdr>
            <w:top w:val="none" w:sz="0" w:space="0" w:color="auto"/>
            <w:left w:val="none" w:sz="0" w:space="0" w:color="auto"/>
            <w:bottom w:val="none" w:sz="0" w:space="0" w:color="auto"/>
            <w:right w:val="none" w:sz="0" w:space="0" w:color="auto"/>
          </w:divBdr>
        </w:div>
        <w:div w:id="608050936">
          <w:marLeft w:val="0"/>
          <w:marRight w:val="0"/>
          <w:marTop w:val="0"/>
          <w:marBottom w:val="0"/>
          <w:divBdr>
            <w:top w:val="none" w:sz="0" w:space="0" w:color="auto"/>
            <w:left w:val="none" w:sz="0" w:space="0" w:color="auto"/>
            <w:bottom w:val="none" w:sz="0" w:space="0" w:color="auto"/>
            <w:right w:val="none" w:sz="0" w:space="0" w:color="auto"/>
          </w:divBdr>
        </w:div>
        <w:div w:id="1206940819">
          <w:marLeft w:val="0"/>
          <w:marRight w:val="0"/>
          <w:marTop w:val="0"/>
          <w:marBottom w:val="0"/>
          <w:divBdr>
            <w:top w:val="none" w:sz="0" w:space="0" w:color="auto"/>
            <w:left w:val="none" w:sz="0" w:space="0" w:color="auto"/>
            <w:bottom w:val="none" w:sz="0" w:space="0" w:color="auto"/>
            <w:right w:val="none" w:sz="0" w:space="0" w:color="auto"/>
          </w:divBdr>
        </w:div>
        <w:div w:id="1975451682">
          <w:marLeft w:val="0"/>
          <w:marRight w:val="0"/>
          <w:marTop w:val="0"/>
          <w:marBottom w:val="0"/>
          <w:divBdr>
            <w:top w:val="none" w:sz="0" w:space="0" w:color="auto"/>
            <w:left w:val="none" w:sz="0" w:space="0" w:color="auto"/>
            <w:bottom w:val="none" w:sz="0" w:space="0" w:color="auto"/>
            <w:right w:val="none" w:sz="0" w:space="0" w:color="auto"/>
          </w:divBdr>
        </w:div>
        <w:div w:id="2049528207">
          <w:marLeft w:val="0"/>
          <w:marRight w:val="0"/>
          <w:marTop w:val="0"/>
          <w:marBottom w:val="0"/>
          <w:divBdr>
            <w:top w:val="none" w:sz="0" w:space="0" w:color="auto"/>
            <w:left w:val="none" w:sz="0" w:space="0" w:color="auto"/>
            <w:bottom w:val="none" w:sz="0" w:space="0" w:color="auto"/>
            <w:right w:val="none" w:sz="0" w:space="0" w:color="auto"/>
          </w:divBdr>
        </w:div>
      </w:divsChild>
    </w:div>
    <w:div w:id="1210151097">
      <w:bodyDiv w:val="1"/>
      <w:marLeft w:val="0"/>
      <w:marRight w:val="0"/>
      <w:marTop w:val="0"/>
      <w:marBottom w:val="0"/>
      <w:divBdr>
        <w:top w:val="none" w:sz="0" w:space="0" w:color="auto"/>
        <w:left w:val="none" w:sz="0" w:space="0" w:color="auto"/>
        <w:bottom w:val="none" w:sz="0" w:space="0" w:color="auto"/>
        <w:right w:val="none" w:sz="0" w:space="0" w:color="auto"/>
      </w:divBdr>
    </w:div>
    <w:div w:id="1220095594">
      <w:bodyDiv w:val="1"/>
      <w:marLeft w:val="0"/>
      <w:marRight w:val="0"/>
      <w:marTop w:val="0"/>
      <w:marBottom w:val="0"/>
      <w:divBdr>
        <w:top w:val="none" w:sz="0" w:space="0" w:color="auto"/>
        <w:left w:val="none" w:sz="0" w:space="0" w:color="auto"/>
        <w:bottom w:val="none" w:sz="0" w:space="0" w:color="auto"/>
        <w:right w:val="none" w:sz="0" w:space="0" w:color="auto"/>
      </w:divBdr>
      <w:divsChild>
        <w:div w:id="805241057">
          <w:marLeft w:val="0"/>
          <w:marRight w:val="0"/>
          <w:marTop w:val="0"/>
          <w:marBottom w:val="0"/>
          <w:divBdr>
            <w:top w:val="none" w:sz="0" w:space="0" w:color="auto"/>
            <w:left w:val="none" w:sz="0" w:space="0" w:color="auto"/>
            <w:bottom w:val="none" w:sz="0" w:space="0" w:color="auto"/>
            <w:right w:val="none" w:sz="0" w:space="0" w:color="auto"/>
          </w:divBdr>
        </w:div>
      </w:divsChild>
    </w:div>
    <w:div w:id="1226798025">
      <w:bodyDiv w:val="1"/>
      <w:marLeft w:val="0"/>
      <w:marRight w:val="0"/>
      <w:marTop w:val="0"/>
      <w:marBottom w:val="0"/>
      <w:divBdr>
        <w:top w:val="none" w:sz="0" w:space="0" w:color="auto"/>
        <w:left w:val="none" w:sz="0" w:space="0" w:color="auto"/>
        <w:bottom w:val="none" w:sz="0" w:space="0" w:color="auto"/>
        <w:right w:val="none" w:sz="0" w:space="0" w:color="auto"/>
      </w:divBdr>
      <w:divsChild>
        <w:div w:id="19018687">
          <w:marLeft w:val="1166"/>
          <w:marRight w:val="0"/>
          <w:marTop w:val="77"/>
          <w:marBottom w:val="0"/>
          <w:divBdr>
            <w:top w:val="none" w:sz="0" w:space="0" w:color="auto"/>
            <w:left w:val="none" w:sz="0" w:space="0" w:color="auto"/>
            <w:bottom w:val="none" w:sz="0" w:space="0" w:color="auto"/>
            <w:right w:val="none" w:sz="0" w:space="0" w:color="auto"/>
          </w:divBdr>
        </w:div>
      </w:divsChild>
    </w:div>
    <w:div w:id="1255435666">
      <w:bodyDiv w:val="1"/>
      <w:marLeft w:val="0"/>
      <w:marRight w:val="0"/>
      <w:marTop w:val="0"/>
      <w:marBottom w:val="0"/>
      <w:divBdr>
        <w:top w:val="none" w:sz="0" w:space="0" w:color="auto"/>
        <w:left w:val="none" w:sz="0" w:space="0" w:color="auto"/>
        <w:bottom w:val="none" w:sz="0" w:space="0" w:color="auto"/>
        <w:right w:val="none" w:sz="0" w:space="0" w:color="auto"/>
      </w:divBdr>
      <w:divsChild>
        <w:div w:id="1240023050">
          <w:marLeft w:val="0"/>
          <w:marRight w:val="0"/>
          <w:marTop w:val="0"/>
          <w:marBottom w:val="0"/>
          <w:divBdr>
            <w:top w:val="none" w:sz="0" w:space="0" w:color="auto"/>
            <w:left w:val="none" w:sz="0" w:space="0" w:color="auto"/>
            <w:bottom w:val="none" w:sz="0" w:space="0" w:color="auto"/>
            <w:right w:val="none" w:sz="0" w:space="0" w:color="auto"/>
          </w:divBdr>
          <w:divsChild>
            <w:div w:id="984355056">
              <w:marLeft w:val="0"/>
              <w:marRight w:val="0"/>
              <w:marTop w:val="0"/>
              <w:marBottom w:val="0"/>
              <w:divBdr>
                <w:top w:val="none" w:sz="0" w:space="0" w:color="auto"/>
                <w:left w:val="none" w:sz="0" w:space="0" w:color="auto"/>
                <w:bottom w:val="none" w:sz="0" w:space="0" w:color="auto"/>
                <w:right w:val="none" w:sz="0" w:space="0" w:color="auto"/>
              </w:divBdr>
            </w:div>
            <w:div w:id="132627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4222">
      <w:bodyDiv w:val="1"/>
      <w:marLeft w:val="0"/>
      <w:marRight w:val="0"/>
      <w:marTop w:val="0"/>
      <w:marBottom w:val="0"/>
      <w:divBdr>
        <w:top w:val="none" w:sz="0" w:space="0" w:color="auto"/>
        <w:left w:val="none" w:sz="0" w:space="0" w:color="auto"/>
        <w:bottom w:val="none" w:sz="0" w:space="0" w:color="auto"/>
        <w:right w:val="none" w:sz="0" w:space="0" w:color="auto"/>
      </w:divBdr>
    </w:div>
    <w:div w:id="1275550340">
      <w:bodyDiv w:val="1"/>
      <w:marLeft w:val="0"/>
      <w:marRight w:val="0"/>
      <w:marTop w:val="0"/>
      <w:marBottom w:val="0"/>
      <w:divBdr>
        <w:top w:val="none" w:sz="0" w:space="0" w:color="auto"/>
        <w:left w:val="none" w:sz="0" w:space="0" w:color="auto"/>
        <w:bottom w:val="none" w:sz="0" w:space="0" w:color="auto"/>
        <w:right w:val="none" w:sz="0" w:space="0" w:color="auto"/>
      </w:divBdr>
    </w:div>
    <w:div w:id="1311448901">
      <w:bodyDiv w:val="1"/>
      <w:marLeft w:val="0"/>
      <w:marRight w:val="0"/>
      <w:marTop w:val="0"/>
      <w:marBottom w:val="0"/>
      <w:divBdr>
        <w:top w:val="none" w:sz="0" w:space="0" w:color="auto"/>
        <w:left w:val="none" w:sz="0" w:space="0" w:color="auto"/>
        <w:bottom w:val="none" w:sz="0" w:space="0" w:color="auto"/>
        <w:right w:val="none" w:sz="0" w:space="0" w:color="auto"/>
      </w:divBdr>
      <w:divsChild>
        <w:div w:id="870723069">
          <w:marLeft w:val="0"/>
          <w:marRight w:val="0"/>
          <w:marTop w:val="0"/>
          <w:marBottom w:val="0"/>
          <w:divBdr>
            <w:top w:val="none" w:sz="0" w:space="0" w:color="auto"/>
            <w:left w:val="none" w:sz="0" w:space="0" w:color="auto"/>
            <w:bottom w:val="none" w:sz="0" w:space="0" w:color="auto"/>
            <w:right w:val="none" w:sz="0" w:space="0" w:color="auto"/>
          </w:divBdr>
          <w:divsChild>
            <w:div w:id="12982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4598">
      <w:bodyDiv w:val="1"/>
      <w:marLeft w:val="0"/>
      <w:marRight w:val="0"/>
      <w:marTop w:val="0"/>
      <w:marBottom w:val="0"/>
      <w:divBdr>
        <w:top w:val="none" w:sz="0" w:space="0" w:color="auto"/>
        <w:left w:val="none" w:sz="0" w:space="0" w:color="auto"/>
        <w:bottom w:val="none" w:sz="0" w:space="0" w:color="auto"/>
        <w:right w:val="none" w:sz="0" w:space="0" w:color="auto"/>
      </w:divBdr>
    </w:div>
    <w:div w:id="1331104785">
      <w:bodyDiv w:val="1"/>
      <w:marLeft w:val="0"/>
      <w:marRight w:val="0"/>
      <w:marTop w:val="0"/>
      <w:marBottom w:val="0"/>
      <w:divBdr>
        <w:top w:val="none" w:sz="0" w:space="0" w:color="auto"/>
        <w:left w:val="none" w:sz="0" w:space="0" w:color="auto"/>
        <w:bottom w:val="none" w:sz="0" w:space="0" w:color="auto"/>
        <w:right w:val="none" w:sz="0" w:space="0" w:color="auto"/>
      </w:divBdr>
      <w:divsChild>
        <w:div w:id="1090851116">
          <w:marLeft w:val="0"/>
          <w:marRight w:val="0"/>
          <w:marTop w:val="0"/>
          <w:marBottom w:val="0"/>
          <w:divBdr>
            <w:top w:val="none" w:sz="0" w:space="0" w:color="auto"/>
            <w:left w:val="none" w:sz="0" w:space="0" w:color="auto"/>
            <w:bottom w:val="none" w:sz="0" w:space="0" w:color="auto"/>
            <w:right w:val="none" w:sz="0" w:space="0" w:color="auto"/>
          </w:divBdr>
          <w:divsChild>
            <w:div w:id="154255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734609">
      <w:bodyDiv w:val="1"/>
      <w:marLeft w:val="0"/>
      <w:marRight w:val="0"/>
      <w:marTop w:val="0"/>
      <w:marBottom w:val="0"/>
      <w:divBdr>
        <w:top w:val="none" w:sz="0" w:space="0" w:color="auto"/>
        <w:left w:val="none" w:sz="0" w:space="0" w:color="auto"/>
        <w:bottom w:val="none" w:sz="0" w:space="0" w:color="auto"/>
        <w:right w:val="none" w:sz="0" w:space="0" w:color="auto"/>
      </w:divBdr>
      <w:divsChild>
        <w:div w:id="921254985">
          <w:marLeft w:val="0"/>
          <w:marRight w:val="0"/>
          <w:marTop w:val="0"/>
          <w:marBottom w:val="0"/>
          <w:divBdr>
            <w:top w:val="none" w:sz="0" w:space="0" w:color="auto"/>
            <w:left w:val="none" w:sz="0" w:space="0" w:color="auto"/>
            <w:bottom w:val="none" w:sz="0" w:space="0" w:color="auto"/>
            <w:right w:val="none" w:sz="0" w:space="0" w:color="auto"/>
          </w:divBdr>
          <w:divsChild>
            <w:div w:id="22556582">
              <w:marLeft w:val="0"/>
              <w:marRight w:val="0"/>
              <w:marTop w:val="0"/>
              <w:marBottom w:val="0"/>
              <w:divBdr>
                <w:top w:val="none" w:sz="0" w:space="0" w:color="auto"/>
                <w:left w:val="none" w:sz="0" w:space="0" w:color="auto"/>
                <w:bottom w:val="none" w:sz="0" w:space="0" w:color="auto"/>
                <w:right w:val="none" w:sz="0" w:space="0" w:color="auto"/>
              </w:divBdr>
            </w:div>
            <w:div w:id="214633361">
              <w:marLeft w:val="0"/>
              <w:marRight w:val="0"/>
              <w:marTop w:val="0"/>
              <w:marBottom w:val="0"/>
              <w:divBdr>
                <w:top w:val="none" w:sz="0" w:space="0" w:color="auto"/>
                <w:left w:val="none" w:sz="0" w:space="0" w:color="auto"/>
                <w:bottom w:val="none" w:sz="0" w:space="0" w:color="auto"/>
                <w:right w:val="none" w:sz="0" w:space="0" w:color="auto"/>
              </w:divBdr>
            </w:div>
            <w:div w:id="97232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940410">
      <w:bodyDiv w:val="1"/>
      <w:marLeft w:val="0"/>
      <w:marRight w:val="0"/>
      <w:marTop w:val="0"/>
      <w:marBottom w:val="0"/>
      <w:divBdr>
        <w:top w:val="none" w:sz="0" w:space="0" w:color="auto"/>
        <w:left w:val="none" w:sz="0" w:space="0" w:color="auto"/>
        <w:bottom w:val="none" w:sz="0" w:space="0" w:color="auto"/>
        <w:right w:val="none" w:sz="0" w:space="0" w:color="auto"/>
      </w:divBdr>
    </w:div>
    <w:div w:id="1378434932">
      <w:bodyDiv w:val="1"/>
      <w:marLeft w:val="0"/>
      <w:marRight w:val="0"/>
      <w:marTop w:val="0"/>
      <w:marBottom w:val="0"/>
      <w:divBdr>
        <w:top w:val="none" w:sz="0" w:space="0" w:color="auto"/>
        <w:left w:val="none" w:sz="0" w:space="0" w:color="auto"/>
        <w:bottom w:val="none" w:sz="0" w:space="0" w:color="auto"/>
        <w:right w:val="none" w:sz="0" w:space="0" w:color="auto"/>
      </w:divBdr>
      <w:divsChild>
        <w:div w:id="405080627">
          <w:marLeft w:val="0"/>
          <w:marRight w:val="0"/>
          <w:marTop w:val="0"/>
          <w:marBottom w:val="0"/>
          <w:divBdr>
            <w:top w:val="none" w:sz="0" w:space="0" w:color="auto"/>
            <w:left w:val="none" w:sz="0" w:space="0" w:color="auto"/>
            <w:bottom w:val="none" w:sz="0" w:space="0" w:color="auto"/>
            <w:right w:val="none" w:sz="0" w:space="0" w:color="auto"/>
          </w:divBdr>
        </w:div>
      </w:divsChild>
    </w:div>
    <w:div w:id="1388605818">
      <w:bodyDiv w:val="1"/>
      <w:marLeft w:val="0"/>
      <w:marRight w:val="0"/>
      <w:marTop w:val="0"/>
      <w:marBottom w:val="0"/>
      <w:divBdr>
        <w:top w:val="none" w:sz="0" w:space="0" w:color="auto"/>
        <w:left w:val="none" w:sz="0" w:space="0" w:color="auto"/>
        <w:bottom w:val="none" w:sz="0" w:space="0" w:color="auto"/>
        <w:right w:val="none" w:sz="0" w:space="0" w:color="auto"/>
      </w:divBdr>
    </w:div>
    <w:div w:id="1393886736">
      <w:bodyDiv w:val="1"/>
      <w:marLeft w:val="0"/>
      <w:marRight w:val="0"/>
      <w:marTop w:val="0"/>
      <w:marBottom w:val="0"/>
      <w:divBdr>
        <w:top w:val="none" w:sz="0" w:space="0" w:color="auto"/>
        <w:left w:val="none" w:sz="0" w:space="0" w:color="auto"/>
        <w:bottom w:val="none" w:sz="0" w:space="0" w:color="auto"/>
        <w:right w:val="none" w:sz="0" w:space="0" w:color="auto"/>
      </w:divBdr>
    </w:div>
    <w:div w:id="1395591648">
      <w:bodyDiv w:val="1"/>
      <w:marLeft w:val="0"/>
      <w:marRight w:val="0"/>
      <w:marTop w:val="0"/>
      <w:marBottom w:val="0"/>
      <w:divBdr>
        <w:top w:val="none" w:sz="0" w:space="0" w:color="auto"/>
        <w:left w:val="none" w:sz="0" w:space="0" w:color="auto"/>
        <w:bottom w:val="none" w:sz="0" w:space="0" w:color="auto"/>
        <w:right w:val="none" w:sz="0" w:space="0" w:color="auto"/>
      </w:divBdr>
      <w:divsChild>
        <w:div w:id="714811440">
          <w:marLeft w:val="0"/>
          <w:marRight w:val="0"/>
          <w:marTop w:val="0"/>
          <w:marBottom w:val="0"/>
          <w:divBdr>
            <w:top w:val="none" w:sz="0" w:space="0" w:color="auto"/>
            <w:left w:val="none" w:sz="0" w:space="0" w:color="auto"/>
            <w:bottom w:val="none" w:sz="0" w:space="0" w:color="auto"/>
            <w:right w:val="none" w:sz="0" w:space="0" w:color="auto"/>
          </w:divBdr>
        </w:div>
      </w:divsChild>
    </w:div>
    <w:div w:id="1401246087">
      <w:bodyDiv w:val="1"/>
      <w:marLeft w:val="0"/>
      <w:marRight w:val="0"/>
      <w:marTop w:val="0"/>
      <w:marBottom w:val="0"/>
      <w:divBdr>
        <w:top w:val="none" w:sz="0" w:space="0" w:color="auto"/>
        <w:left w:val="none" w:sz="0" w:space="0" w:color="auto"/>
        <w:bottom w:val="none" w:sz="0" w:space="0" w:color="auto"/>
        <w:right w:val="none" w:sz="0" w:space="0" w:color="auto"/>
      </w:divBdr>
    </w:div>
    <w:div w:id="1433084658">
      <w:bodyDiv w:val="1"/>
      <w:marLeft w:val="0"/>
      <w:marRight w:val="0"/>
      <w:marTop w:val="0"/>
      <w:marBottom w:val="0"/>
      <w:divBdr>
        <w:top w:val="none" w:sz="0" w:space="0" w:color="auto"/>
        <w:left w:val="none" w:sz="0" w:space="0" w:color="auto"/>
        <w:bottom w:val="none" w:sz="0" w:space="0" w:color="auto"/>
        <w:right w:val="none" w:sz="0" w:space="0" w:color="auto"/>
      </w:divBdr>
    </w:div>
    <w:div w:id="1445732134">
      <w:bodyDiv w:val="1"/>
      <w:marLeft w:val="0"/>
      <w:marRight w:val="0"/>
      <w:marTop w:val="0"/>
      <w:marBottom w:val="0"/>
      <w:divBdr>
        <w:top w:val="none" w:sz="0" w:space="0" w:color="auto"/>
        <w:left w:val="none" w:sz="0" w:space="0" w:color="auto"/>
        <w:bottom w:val="none" w:sz="0" w:space="0" w:color="auto"/>
        <w:right w:val="none" w:sz="0" w:space="0" w:color="auto"/>
      </w:divBdr>
      <w:divsChild>
        <w:div w:id="717633452">
          <w:marLeft w:val="0"/>
          <w:marRight w:val="0"/>
          <w:marTop w:val="0"/>
          <w:marBottom w:val="0"/>
          <w:divBdr>
            <w:top w:val="none" w:sz="0" w:space="0" w:color="auto"/>
            <w:left w:val="none" w:sz="0" w:space="0" w:color="auto"/>
            <w:bottom w:val="none" w:sz="0" w:space="0" w:color="auto"/>
            <w:right w:val="none" w:sz="0" w:space="0" w:color="auto"/>
          </w:divBdr>
          <w:divsChild>
            <w:div w:id="552011210">
              <w:marLeft w:val="0"/>
              <w:marRight w:val="0"/>
              <w:marTop w:val="0"/>
              <w:marBottom w:val="0"/>
              <w:divBdr>
                <w:top w:val="none" w:sz="0" w:space="0" w:color="auto"/>
                <w:left w:val="none" w:sz="0" w:space="0" w:color="auto"/>
                <w:bottom w:val="none" w:sz="0" w:space="0" w:color="auto"/>
                <w:right w:val="none" w:sz="0" w:space="0" w:color="auto"/>
              </w:divBdr>
            </w:div>
            <w:div w:id="64574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07410">
      <w:bodyDiv w:val="1"/>
      <w:marLeft w:val="0"/>
      <w:marRight w:val="0"/>
      <w:marTop w:val="0"/>
      <w:marBottom w:val="0"/>
      <w:divBdr>
        <w:top w:val="none" w:sz="0" w:space="0" w:color="auto"/>
        <w:left w:val="none" w:sz="0" w:space="0" w:color="auto"/>
        <w:bottom w:val="none" w:sz="0" w:space="0" w:color="auto"/>
        <w:right w:val="none" w:sz="0" w:space="0" w:color="auto"/>
      </w:divBdr>
    </w:div>
    <w:div w:id="1507406834">
      <w:bodyDiv w:val="1"/>
      <w:marLeft w:val="0"/>
      <w:marRight w:val="0"/>
      <w:marTop w:val="0"/>
      <w:marBottom w:val="0"/>
      <w:divBdr>
        <w:top w:val="none" w:sz="0" w:space="0" w:color="auto"/>
        <w:left w:val="none" w:sz="0" w:space="0" w:color="auto"/>
        <w:bottom w:val="none" w:sz="0" w:space="0" w:color="auto"/>
        <w:right w:val="none" w:sz="0" w:space="0" w:color="auto"/>
      </w:divBdr>
      <w:divsChild>
        <w:div w:id="1968857023">
          <w:marLeft w:val="0"/>
          <w:marRight w:val="0"/>
          <w:marTop w:val="0"/>
          <w:marBottom w:val="0"/>
          <w:divBdr>
            <w:top w:val="none" w:sz="0" w:space="0" w:color="auto"/>
            <w:left w:val="none" w:sz="0" w:space="0" w:color="auto"/>
            <w:bottom w:val="none" w:sz="0" w:space="0" w:color="auto"/>
            <w:right w:val="none" w:sz="0" w:space="0" w:color="auto"/>
          </w:divBdr>
        </w:div>
      </w:divsChild>
    </w:div>
    <w:div w:id="1518079964">
      <w:bodyDiv w:val="1"/>
      <w:marLeft w:val="0"/>
      <w:marRight w:val="0"/>
      <w:marTop w:val="0"/>
      <w:marBottom w:val="0"/>
      <w:divBdr>
        <w:top w:val="none" w:sz="0" w:space="0" w:color="auto"/>
        <w:left w:val="none" w:sz="0" w:space="0" w:color="auto"/>
        <w:bottom w:val="none" w:sz="0" w:space="0" w:color="auto"/>
        <w:right w:val="none" w:sz="0" w:space="0" w:color="auto"/>
      </w:divBdr>
    </w:div>
    <w:div w:id="1525241620">
      <w:bodyDiv w:val="1"/>
      <w:marLeft w:val="0"/>
      <w:marRight w:val="0"/>
      <w:marTop w:val="0"/>
      <w:marBottom w:val="0"/>
      <w:divBdr>
        <w:top w:val="none" w:sz="0" w:space="0" w:color="auto"/>
        <w:left w:val="none" w:sz="0" w:space="0" w:color="auto"/>
        <w:bottom w:val="none" w:sz="0" w:space="0" w:color="auto"/>
        <w:right w:val="none" w:sz="0" w:space="0" w:color="auto"/>
      </w:divBdr>
      <w:divsChild>
        <w:div w:id="1191914158">
          <w:marLeft w:val="0"/>
          <w:marRight w:val="0"/>
          <w:marTop w:val="0"/>
          <w:marBottom w:val="0"/>
          <w:divBdr>
            <w:top w:val="none" w:sz="0" w:space="0" w:color="auto"/>
            <w:left w:val="none" w:sz="0" w:space="0" w:color="auto"/>
            <w:bottom w:val="none" w:sz="0" w:space="0" w:color="auto"/>
            <w:right w:val="none" w:sz="0" w:space="0" w:color="auto"/>
          </w:divBdr>
        </w:div>
      </w:divsChild>
    </w:div>
    <w:div w:id="1527868280">
      <w:bodyDiv w:val="1"/>
      <w:marLeft w:val="0"/>
      <w:marRight w:val="0"/>
      <w:marTop w:val="0"/>
      <w:marBottom w:val="0"/>
      <w:divBdr>
        <w:top w:val="none" w:sz="0" w:space="0" w:color="auto"/>
        <w:left w:val="none" w:sz="0" w:space="0" w:color="auto"/>
        <w:bottom w:val="none" w:sz="0" w:space="0" w:color="auto"/>
        <w:right w:val="none" w:sz="0" w:space="0" w:color="auto"/>
      </w:divBdr>
    </w:div>
    <w:div w:id="1529876268">
      <w:bodyDiv w:val="1"/>
      <w:marLeft w:val="0"/>
      <w:marRight w:val="0"/>
      <w:marTop w:val="0"/>
      <w:marBottom w:val="0"/>
      <w:divBdr>
        <w:top w:val="none" w:sz="0" w:space="0" w:color="auto"/>
        <w:left w:val="none" w:sz="0" w:space="0" w:color="auto"/>
        <w:bottom w:val="none" w:sz="0" w:space="0" w:color="auto"/>
        <w:right w:val="none" w:sz="0" w:space="0" w:color="auto"/>
      </w:divBdr>
    </w:div>
    <w:div w:id="1546018581">
      <w:bodyDiv w:val="1"/>
      <w:marLeft w:val="0"/>
      <w:marRight w:val="0"/>
      <w:marTop w:val="0"/>
      <w:marBottom w:val="0"/>
      <w:divBdr>
        <w:top w:val="none" w:sz="0" w:space="0" w:color="auto"/>
        <w:left w:val="none" w:sz="0" w:space="0" w:color="auto"/>
        <w:bottom w:val="none" w:sz="0" w:space="0" w:color="auto"/>
        <w:right w:val="none" w:sz="0" w:space="0" w:color="auto"/>
      </w:divBdr>
      <w:divsChild>
        <w:div w:id="1798832300">
          <w:marLeft w:val="0"/>
          <w:marRight w:val="0"/>
          <w:marTop w:val="0"/>
          <w:marBottom w:val="0"/>
          <w:divBdr>
            <w:top w:val="none" w:sz="0" w:space="0" w:color="auto"/>
            <w:left w:val="none" w:sz="0" w:space="0" w:color="auto"/>
            <w:bottom w:val="none" w:sz="0" w:space="0" w:color="auto"/>
            <w:right w:val="none" w:sz="0" w:space="0" w:color="auto"/>
          </w:divBdr>
          <w:divsChild>
            <w:div w:id="829911090">
              <w:marLeft w:val="0"/>
              <w:marRight w:val="0"/>
              <w:marTop w:val="0"/>
              <w:marBottom w:val="0"/>
              <w:divBdr>
                <w:top w:val="none" w:sz="0" w:space="0" w:color="auto"/>
                <w:left w:val="none" w:sz="0" w:space="0" w:color="auto"/>
                <w:bottom w:val="none" w:sz="0" w:space="0" w:color="auto"/>
                <w:right w:val="none" w:sz="0" w:space="0" w:color="auto"/>
              </w:divBdr>
            </w:div>
            <w:div w:id="954562220">
              <w:marLeft w:val="0"/>
              <w:marRight w:val="0"/>
              <w:marTop w:val="0"/>
              <w:marBottom w:val="0"/>
              <w:divBdr>
                <w:top w:val="none" w:sz="0" w:space="0" w:color="auto"/>
                <w:left w:val="none" w:sz="0" w:space="0" w:color="auto"/>
                <w:bottom w:val="none" w:sz="0" w:space="0" w:color="auto"/>
                <w:right w:val="none" w:sz="0" w:space="0" w:color="auto"/>
              </w:divBdr>
            </w:div>
            <w:div w:id="1277566193">
              <w:marLeft w:val="0"/>
              <w:marRight w:val="0"/>
              <w:marTop w:val="0"/>
              <w:marBottom w:val="0"/>
              <w:divBdr>
                <w:top w:val="none" w:sz="0" w:space="0" w:color="auto"/>
                <w:left w:val="none" w:sz="0" w:space="0" w:color="auto"/>
                <w:bottom w:val="none" w:sz="0" w:space="0" w:color="auto"/>
                <w:right w:val="none" w:sz="0" w:space="0" w:color="auto"/>
              </w:divBdr>
            </w:div>
            <w:div w:id="1288009676">
              <w:marLeft w:val="0"/>
              <w:marRight w:val="0"/>
              <w:marTop w:val="0"/>
              <w:marBottom w:val="0"/>
              <w:divBdr>
                <w:top w:val="none" w:sz="0" w:space="0" w:color="auto"/>
                <w:left w:val="none" w:sz="0" w:space="0" w:color="auto"/>
                <w:bottom w:val="none" w:sz="0" w:space="0" w:color="auto"/>
                <w:right w:val="none" w:sz="0" w:space="0" w:color="auto"/>
              </w:divBdr>
            </w:div>
            <w:div w:id="1473057519">
              <w:marLeft w:val="0"/>
              <w:marRight w:val="0"/>
              <w:marTop w:val="0"/>
              <w:marBottom w:val="0"/>
              <w:divBdr>
                <w:top w:val="none" w:sz="0" w:space="0" w:color="auto"/>
                <w:left w:val="none" w:sz="0" w:space="0" w:color="auto"/>
                <w:bottom w:val="none" w:sz="0" w:space="0" w:color="auto"/>
                <w:right w:val="none" w:sz="0" w:space="0" w:color="auto"/>
              </w:divBdr>
            </w:div>
            <w:div w:id="1730491736">
              <w:marLeft w:val="0"/>
              <w:marRight w:val="0"/>
              <w:marTop w:val="0"/>
              <w:marBottom w:val="0"/>
              <w:divBdr>
                <w:top w:val="none" w:sz="0" w:space="0" w:color="auto"/>
                <w:left w:val="none" w:sz="0" w:space="0" w:color="auto"/>
                <w:bottom w:val="none" w:sz="0" w:space="0" w:color="auto"/>
                <w:right w:val="none" w:sz="0" w:space="0" w:color="auto"/>
              </w:divBdr>
            </w:div>
            <w:div w:id="1943107584">
              <w:marLeft w:val="0"/>
              <w:marRight w:val="0"/>
              <w:marTop w:val="0"/>
              <w:marBottom w:val="0"/>
              <w:divBdr>
                <w:top w:val="none" w:sz="0" w:space="0" w:color="auto"/>
                <w:left w:val="none" w:sz="0" w:space="0" w:color="auto"/>
                <w:bottom w:val="none" w:sz="0" w:space="0" w:color="auto"/>
                <w:right w:val="none" w:sz="0" w:space="0" w:color="auto"/>
              </w:divBdr>
            </w:div>
            <w:div w:id="2013070254">
              <w:marLeft w:val="0"/>
              <w:marRight w:val="0"/>
              <w:marTop w:val="0"/>
              <w:marBottom w:val="0"/>
              <w:divBdr>
                <w:top w:val="none" w:sz="0" w:space="0" w:color="auto"/>
                <w:left w:val="none" w:sz="0" w:space="0" w:color="auto"/>
                <w:bottom w:val="none" w:sz="0" w:space="0" w:color="auto"/>
                <w:right w:val="none" w:sz="0" w:space="0" w:color="auto"/>
              </w:divBdr>
            </w:div>
            <w:div w:id="2087533278">
              <w:marLeft w:val="0"/>
              <w:marRight w:val="0"/>
              <w:marTop w:val="0"/>
              <w:marBottom w:val="0"/>
              <w:divBdr>
                <w:top w:val="none" w:sz="0" w:space="0" w:color="auto"/>
                <w:left w:val="none" w:sz="0" w:space="0" w:color="auto"/>
                <w:bottom w:val="none" w:sz="0" w:space="0" w:color="auto"/>
                <w:right w:val="none" w:sz="0" w:space="0" w:color="auto"/>
              </w:divBdr>
            </w:div>
            <w:div w:id="211690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7021">
      <w:bodyDiv w:val="1"/>
      <w:marLeft w:val="0"/>
      <w:marRight w:val="0"/>
      <w:marTop w:val="0"/>
      <w:marBottom w:val="0"/>
      <w:divBdr>
        <w:top w:val="none" w:sz="0" w:space="0" w:color="auto"/>
        <w:left w:val="none" w:sz="0" w:space="0" w:color="auto"/>
        <w:bottom w:val="none" w:sz="0" w:space="0" w:color="auto"/>
        <w:right w:val="none" w:sz="0" w:space="0" w:color="auto"/>
      </w:divBdr>
      <w:divsChild>
        <w:div w:id="10573092">
          <w:marLeft w:val="0"/>
          <w:marRight w:val="0"/>
          <w:marTop w:val="0"/>
          <w:marBottom w:val="0"/>
          <w:divBdr>
            <w:top w:val="none" w:sz="0" w:space="0" w:color="auto"/>
            <w:left w:val="none" w:sz="0" w:space="0" w:color="auto"/>
            <w:bottom w:val="none" w:sz="0" w:space="0" w:color="auto"/>
            <w:right w:val="none" w:sz="0" w:space="0" w:color="auto"/>
          </w:divBdr>
          <w:divsChild>
            <w:div w:id="1276987063">
              <w:marLeft w:val="0"/>
              <w:marRight w:val="0"/>
              <w:marTop w:val="0"/>
              <w:marBottom w:val="0"/>
              <w:divBdr>
                <w:top w:val="none" w:sz="0" w:space="0" w:color="auto"/>
                <w:left w:val="none" w:sz="0" w:space="0" w:color="auto"/>
                <w:bottom w:val="none" w:sz="0" w:space="0" w:color="auto"/>
                <w:right w:val="none" w:sz="0" w:space="0" w:color="auto"/>
              </w:divBdr>
            </w:div>
            <w:div w:id="1909067675">
              <w:marLeft w:val="0"/>
              <w:marRight w:val="0"/>
              <w:marTop w:val="0"/>
              <w:marBottom w:val="0"/>
              <w:divBdr>
                <w:top w:val="none" w:sz="0" w:space="0" w:color="auto"/>
                <w:left w:val="none" w:sz="0" w:space="0" w:color="auto"/>
                <w:bottom w:val="none" w:sz="0" w:space="0" w:color="auto"/>
                <w:right w:val="none" w:sz="0" w:space="0" w:color="auto"/>
              </w:divBdr>
            </w:div>
            <w:div w:id="19402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026179">
      <w:bodyDiv w:val="1"/>
      <w:marLeft w:val="0"/>
      <w:marRight w:val="0"/>
      <w:marTop w:val="0"/>
      <w:marBottom w:val="0"/>
      <w:divBdr>
        <w:top w:val="none" w:sz="0" w:space="0" w:color="auto"/>
        <w:left w:val="none" w:sz="0" w:space="0" w:color="auto"/>
        <w:bottom w:val="none" w:sz="0" w:space="0" w:color="auto"/>
        <w:right w:val="none" w:sz="0" w:space="0" w:color="auto"/>
      </w:divBdr>
    </w:div>
    <w:div w:id="1608734629">
      <w:bodyDiv w:val="1"/>
      <w:marLeft w:val="0"/>
      <w:marRight w:val="0"/>
      <w:marTop w:val="0"/>
      <w:marBottom w:val="0"/>
      <w:divBdr>
        <w:top w:val="none" w:sz="0" w:space="0" w:color="auto"/>
        <w:left w:val="none" w:sz="0" w:space="0" w:color="auto"/>
        <w:bottom w:val="none" w:sz="0" w:space="0" w:color="auto"/>
        <w:right w:val="none" w:sz="0" w:space="0" w:color="auto"/>
      </w:divBdr>
      <w:divsChild>
        <w:div w:id="1325430027">
          <w:marLeft w:val="0"/>
          <w:marRight w:val="0"/>
          <w:marTop w:val="0"/>
          <w:marBottom w:val="0"/>
          <w:divBdr>
            <w:top w:val="none" w:sz="0" w:space="0" w:color="auto"/>
            <w:left w:val="none" w:sz="0" w:space="0" w:color="auto"/>
            <w:bottom w:val="none" w:sz="0" w:space="0" w:color="auto"/>
            <w:right w:val="none" w:sz="0" w:space="0" w:color="auto"/>
          </w:divBdr>
        </w:div>
      </w:divsChild>
    </w:div>
    <w:div w:id="1612860279">
      <w:bodyDiv w:val="1"/>
      <w:marLeft w:val="0"/>
      <w:marRight w:val="0"/>
      <w:marTop w:val="0"/>
      <w:marBottom w:val="0"/>
      <w:divBdr>
        <w:top w:val="none" w:sz="0" w:space="0" w:color="auto"/>
        <w:left w:val="none" w:sz="0" w:space="0" w:color="auto"/>
        <w:bottom w:val="none" w:sz="0" w:space="0" w:color="auto"/>
        <w:right w:val="none" w:sz="0" w:space="0" w:color="auto"/>
      </w:divBdr>
    </w:div>
    <w:div w:id="1640646803">
      <w:bodyDiv w:val="1"/>
      <w:marLeft w:val="0"/>
      <w:marRight w:val="0"/>
      <w:marTop w:val="0"/>
      <w:marBottom w:val="0"/>
      <w:divBdr>
        <w:top w:val="none" w:sz="0" w:space="0" w:color="auto"/>
        <w:left w:val="none" w:sz="0" w:space="0" w:color="auto"/>
        <w:bottom w:val="none" w:sz="0" w:space="0" w:color="auto"/>
        <w:right w:val="none" w:sz="0" w:space="0" w:color="auto"/>
      </w:divBdr>
    </w:div>
    <w:div w:id="1646351657">
      <w:bodyDiv w:val="1"/>
      <w:marLeft w:val="0"/>
      <w:marRight w:val="0"/>
      <w:marTop w:val="0"/>
      <w:marBottom w:val="0"/>
      <w:divBdr>
        <w:top w:val="none" w:sz="0" w:space="0" w:color="auto"/>
        <w:left w:val="none" w:sz="0" w:space="0" w:color="auto"/>
        <w:bottom w:val="none" w:sz="0" w:space="0" w:color="auto"/>
        <w:right w:val="none" w:sz="0" w:space="0" w:color="auto"/>
      </w:divBdr>
    </w:div>
    <w:div w:id="1660377268">
      <w:bodyDiv w:val="1"/>
      <w:marLeft w:val="0"/>
      <w:marRight w:val="0"/>
      <w:marTop w:val="0"/>
      <w:marBottom w:val="0"/>
      <w:divBdr>
        <w:top w:val="none" w:sz="0" w:space="0" w:color="auto"/>
        <w:left w:val="none" w:sz="0" w:space="0" w:color="auto"/>
        <w:bottom w:val="none" w:sz="0" w:space="0" w:color="auto"/>
        <w:right w:val="none" w:sz="0" w:space="0" w:color="auto"/>
      </w:divBdr>
      <w:divsChild>
        <w:div w:id="2130197954">
          <w:marLeft w:val="0"/>
          <w:marRight w:val="0"/>
          <w:marTop w:val="0"/>
          <w:marBottom w:val="0"/>
          <w:divBdr>
            <w:top w:val="none" w:sz="0" w:space="0" w:color="auto"/>
            <w:left w:val="none" w:sz="0" w:space="0" w:color="auto"/>
            <w:bottom w:val="none" w:sz="0" w:space="0" w:color="auto"/>
            <w:right w:val="none" w:sz="0" w:space="0" w:color="auto"/>
          </w:divBdr>
        </w:div>
      </w:divsChild>
    </w:div>
    <w:div w:id="1673101246">
      <w:bodyDiv w:val="1"/>
      <w:marLeft w:val="0"/>
      <w:marRight w:val="0"/>
      <w:marTop w:val="0"/>
      <w:marBottom w:val="0"/>
      <w:divBdr>
        <w:top w:val="none" w:sz="0" w:space="0" w:color="auto"/>
        <w:left w:val="none" w:sz="0" w:space="0" w:color="auto"/>
        <w:bottom w:val="none" w:sz="0" w:space="0" w:color="auto"/>
        <w:right w:val="none" w:sz="0" w:space="0" w:color="auto"/>
      </w:divBdr>
    </w:div>
    <w:div w:id="1674796266">
      <w:bodyDiv w:val="1"/>
      <w:marLeft w:val="0"/>
      <w:marRight w:val="0"/>
      <w:marTop w:val="0"/>
      <w:marBottom w:val="0"/>
      <w:divBdr>
        <w:top w:val="none" w:sz="0" w:space="0" w:color="auto"/>
        <w:left w:val="none" w:sz="0" w:space="0" w:color="auto"/>
        <w:bottom w:val="none" w:sz="0" w:space="0" w:color="auto"/>
        <w:right w:val="none" w:sz="0" w:space="0" w:color="auto"/>
      </w:divBdr>
    </w:div>
    <w:div w:id="1680810667">
      <w:bodyDiv w:val="1"/>
      <w:marLeft w:val="0"/>
      <w:marRight w:val="0"/>
      <w:marTop w:val="0"/>
      <w:marBottom w:val="0"/>
      <w:divBdr>
        <w:top w:val="none" w:sz="0" w:space="0" w:color="auto"/>
        <w:left w:val="none" w:sz="0" w:space="0" w:color="auto"/>
        <w:bottom w:val="none" w:sz="0" w:space="0" w:color="auto"/>
        <w:right w:val="none" w:sz="0" w:space="0" w:color="auto"/>
      </w:divBdr>
      <w:divsChild>
        <w:div w:id="986930609">
          <w:marLeft w:val="0"/>
          <w:marRight w:val="0"/>
          <w:marTop w:val="0"/>
          <w:marBottom w:val="0"/>
          <w:divBdr>
            <w:top w:val="none" w:sz="0" w:space="0" w:color="auto"/>
            <w:left w:val="none" w:sz="0" w:space="0" w:color="auto"/>
            <w:bottom w:val="none" w:sz="0" w:space="0" w:color="auto"/>
            <w:right w:val="none" w:sz="0" w:space="0" w:color="auto"/>
          </w:divBdr>
          <w:divsChild>
            <w:div w:id="337269117">
              <w:marLeft w:val="0"/>
              <w:marRight w:val="0"/>
              <w:marTop w:val="0"/>
              <w:marBottom w:val="0"/>
              <w:divBdr>
                <w:top w:val="none" w:sz="0" w:space="0" w:color="auto"/>
                <w:left w:val="none" w:sz="0" w:space="0" w:color="auto"/>
                <w:bottom w:val="none" w:sz="0" w:space="0" w:color="auto"/>
                <w:right w:val="none" w:sz="0" w:space="0" w:color="auto"/>
              </w:divBdr>
            </w:div>
            <w:div w:id="935602477">
              <w:marLeft w:val="0"/>
              <w:marRight w:val="0"/>
              <w:marTop w:val="0"/>
              <w:marBottom w:val="0"/>
              <w:divBdr>
                <w:top w:val="none" w:sz="0" w:space="0" w:color="auto"/>
                <w:left w:val="none" w:sz="0" w:space="0" w:color="auto"/>
                <w:bottom w:val="none" w:sz="0" w:space="0" w:color="auto"/>
                <w:right w:val="none" w:sz="0" w:space="0" w:color="auto"/>
              </w:divBdr>
            </w:div>
            <w:div w:id="105003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78688">
      <w:bodyDiv w:val="1"/>
      <w:marLeft w:val="0"/>
      <w:marRight w:val="0"/>
      <w:marTop w:val="0"/>
      <w:marBottom w:val="0"/>
      <w:divBdr>
        <w:top w:val="none" w:sz="0" w:space="0" w:color="auto"/>
        <w:left w:val="none" w:sz="0" w:space="0" w:color="auto"/>
        <w:bottom w:val="none" w:sz="0" w:space="0" w:color="auto"/>
        <w:right w:val="none" w:sz="0" w:space="0" w:color="auto"/>
      </w:divBdr>
    </w:div>
    <w:div w:id="1690448475">
      <w:bodyDiv w:val="1"/>
      <w:marLeft w:val="0"/>
      <w:marRight w:val="0"/>
      <w:marTop w:val="0"/>
      <w:marBottom w:val="0"/>
      <w:divBdr>
        <w:top w:val="none" w:sz="0" w:space="0" w:color="auto"/>
        <w:left w:val="none" w:sz="0" w:space="0" w:color="auto"/>
        <w:bottom w:val="none" w:sz="0" w:space="0" w:color="auto"/>
        <w:right w:val="none" w:sz="0" w:space="0" w:color="auto"/>
      </w:divBdr>
    </w:div>
    <w:div w:id="1708293694">
      <w:bodyDiv w:val="1"/>
      <w:marLeft w:val="0"/>
      <w:marRight w:val="0"/>
      <w:marTop w:val="0"/>
      <w:marBottom w:val="0"/>
      <w:divBdr>
        <w:top w:val="none" w:sz="0" w:space="0" w:color="auto"/>
        <w:left w:val="none" w:sz="0" w:space="0" w:color="auto"/>
        <w:bottom w:val="none" w:sz="0" w:space="0" w:color="auto"/>
        <w:right w:val="none" w:sz="0" w:space="0" w:color="auto"/>
      </w:divBdr>
      <w:divsChild>
        <w:div w:id="1279726322">
          <w:marLeft w:val="0"/>
          <w:marRight w:val="0"/>
          <w:marTop w:val="0"/>
          <w:marBottom w:val="0"/>
          <w:divBdr>
            <w:top w:val="none" w:sz="0" w:space="0" w:color="auto"/>
            <w:left w:val="none" w:sz="0" w:space="0" w:color="auto"/>
            <w:bottom w:val="none" w:sz="0" w:space="0" w:color="auto"/>
            <w:right w:val="none" w:sz="0" w:space="0" w:color="auto"/>
          </w:divBdr>
          <w:divsChild>
            <w:div w:id="417865758">
              <w:marLeft w:val="0"/>
              <w:marRight w:val="0"/>
              <w:marTop w:val="0"/>
              <w:marBottom w:val="0"/>
              <w:divBdr>
                <w:top w:val="none" w:sz="0" w:space="0" w:color="auto"/>
                <w:left w:val="none" w:sz="0" w:space="0" w:color="auto"/>
                <w:bottom w:val="none" w:sz="0" w:space="0" w:color="auto"/>
                <w:right w:val="none" w:sz="0" w:space="0" w:color="auto"/>
              </w:divBdr>
            </w:div>
            <w:div w:id="669720666">
              <w:marLeft w:val="0"/>
              <w:marRight w:val="0"/>
              <w:marTop w:val="0"/>
              <w:marBottom w:val="0"/>
              <w:divBdr>
                <w:top w:val="none" w:sz="0" w:space="0" w:color="auto"/>
                <w:left w:val="none" w:sz="0" w:space="0" w:color="auto"/>
                <w:bottom w:val="none" w:sz="0" w:space="0" w:color="auto"/>
                <w:right w:val="none" w:sz="0" w:space="0" w:color="auto"/>
              </w:divBdr>
            </w:div>
            <w:div w:id="688602604">
              <w:marLeft w:val="0"/>
              <w:marRight w:val="0"/>
              <w:marTop w:val="0"/>
              <w:marBottom w:val="0"/>
              <w:divBdr>
                <w:top w:val="none" w:sz="0" w:space="0" w:color="auto"/>
                <w:left w:val="none" w:sz="0" w:space="0" w:color="auto"/>
                <w:bottom w:val="none" w:sz="0" w:space="0" w:color="auto"/>
                <w:right w:val="none" w:sz="0" w:space="0" w:color="auto"/>
              </w:divBdr>
            </w:div>
            <w:div w:id="10065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3700">
      <w:bodyDiv w:val="1"/>
      <w:marLeft w:val="0"/>
      <w:marRight w:val="0"/>
      <w:marTop w:val="0"/>
      <w:marBottom w:val="0"/>
      <w:divBdr>
        <w:top w:val="none" w:sz="0" w:space="0" w:color="auto"/>
        <w:left w:val="none" w:sz="0" w:space="0" w:color="auto"/>
        <w:bottom w:val="none" w:sz="0" w:space="0" w:color="auto"/>
        <w:right w:val="none" w:sz="0" w:space="0" w:color="auto"/>
      </w:divBdr>
    </w:div>
    <w:div w:id="1801341964">
      <w:bodyDiv w:val="1"/>
      <w:marLeft w:val="0"/>
      <w:marRight w:val="0"/>
      <w:marTop w:val="0"/>
      <w:marBottom w:val="0"/>
      <w:divBdr>
        <w:top w:val="none" w:sz="0" w:space="0" w:color="auto"/>
        <w:left w:val="none" w:sz="0" w:space="0" w:color="auto"/>
        <w:bottom w:val="none" w:sz="0" w:space="0" w:color="auto"/>
        <w:right w:val="none" w:sz="0" w:space="0" w:color="auto"/>
      </w:divBdr>
      <w:divsChild>
        <w:div w:id="2063866588">
          <w:marLeft w:val="0"/>
          <w:marRight w:val="0"/>
          <w:marTop w:val="0"/>
          <w:marBottom w:val="0"/>
          <w:divBdr>
            <w:top w:val="none" w:sz="0" w:space="0" w:color="auto"/>
            <w:left w:val="none" w:sz="0" w:space="0" w:color="auto"/>
            <w:bottom w:val="none" w:sz="0" w:space="0" w:color="auto"/>
            <w:right w:val="none" w:sz="0" w:space="0" w:color="auto"/>
          </w:divBdr>
          <w:divsChild>
            <w:div w:id="47070387">
              <w:marLeft w:val="0"/>
              <w:marRight w:val="0"/>
              <w:marTop w:val="0"/>
              <w:marBottom w:val="0"/>
              <w:divBdr>
                <w:top w:val="none" w:sz="0" w:space="0" w:color="auto"/>
                <w:left w:val="none" w:sz="0" w:space="0" w:color="auto"/>
                <w:bottom w:val="none" w:sz="0" w:space="0" w:color="auto"/>
                <w:right w:val="none" w:sz="0" w:space="0" w:color="auto"/>
              </w:divBdr>
            </w:div>
            <w:div w:id="864488208">
              <w:marLeft w:val="0"/>
              <w:marRight w:val="0"/>
              <w:marTop w:val="0"/>
              <w:marBottom w:val="0"/>
              <w:divBdr>
                <w:top w:val="none" w:sz="0" w:space="0" w:color="auto"/>
                <w:left w:val="none" w:sz="0" w:space="0" w:color="auto"/>
                <w:bottom w:val="none" w:sz="0" w:space="0" w:color="auto"/>
                <w:right w:val="none" w:sz="0" w:space="0" w:color="auto"/>
              </w:divBdr>
            </w:div>
            <w:div w:id="104976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15783">
      <w:bodyDiv w:val="1"/>
      <w:marLeft w:val="0"/>
      <w:marRight w:val="0"/>
      <w:marTop w:val="0"/>
      <w:marBottom w:val="0"/>
      <w:divBdr>
        <w:top w:val="none" w:sz="0" w:space="0" w:color="auto"/>
        <w:left w:val="none" w:sz="0" w:space="0" w:color="auto"/>
        <w:bottom w:val="none" w:sz="0" w:space="0" w:color="auto"/>
        <w:right w:val="none" w:sz="0" w:space="0" w:color="auto"/>
      </w:divBdr>
    </w:div>
    <w:div w:id="1853370058">
      <w:bodyDiv w:val="1"/>
      <w:marLeft w:val="0"/>
      <w:marRight w:val="0"/>
      <w:marTop w:val="0"/>
      <w:marBottom w:val="0"/>
      <w:divBdr>
        <w:top w:val="none" w:sz="0" w:space="0" w:color="auto"/>
        <w:left w:val="none" w:sz="0" w:space="0" w:color="auto"/>
        <w:bottom w:val="none" w:sz="0" w:space="0" w:color="auto"/>
        <w:right w:val="none" w:sz="0" w:space="0" w:color="auto"/>
      </w:divBdr>
    </w:div>
    <w:div w:id="1876696723">
      <w:bodyDiv w:val="1"/>
      <w:marLeft w:val="0"/>
      <w:marRight w:val="0"/>
      <w:marTop w:val="0"/>
      <w:marBottom w:val="0"/>
      <w:divBdr>
        <w:top w:val="none" w:sz="0" w:space="0" w:color="auto"/>
        <w:left w:val="none" w:sz="0" w:space="0" w:color="auto"/>
        <w:bottom w:val="none" w:sz="0" w:space="0" w:color="auto"/>
        <w:right w:val="none" w:sz="0" w:space="0" w:color="auto"/>
      </w:divBdr>
    </w:div>
    <w:div w:id="1885748158">
      <w:bodyDiv w:val="1"/>
      <w:marLeft w:val="0"/>
      <w:marRight w:val="0"/>
      <w:marTop w:val="0"/>
      <w:marBottom w:val="0"/>
      <w:divBdr>
        <w:top w:val="none" w:sz="0" w:space="0" w:color="auto"/>
        <w:left w:val="none" w:sz="0" w:space="0" w:color="auto"/>
        <w:bottom w:val="none" w:sz="0" w:space="0" w:color="auto"/>
        <w:right w:val="none" w:sz="0" w:space="0" w:color="auto"/>
      </w:divBdr>
      <w:divsChild>
        <w:div w:id="2100785630">
          <w:marLeft w:val="0"/>
          <w:marRight w:val="0"/>
          <w:marTop w:val="0"/>
          <w:marBottom w:val="0"/>
          <w:divBdr>
            <w:top w:val="none" w:sz="0" w:space="0" w:color="auto"/>
            <w:left w:val="none" w:sz="0" w:space="0" w:color="auto"/>
            <w:bottom w:val="none" w:sz="0" w:space="0" w:color="auto"/>
            <w:right w:val="none" w:sz="0" w:space="0" w:color="auto"/>
          </w:divBdr>
        </w:div>
      </w:divsChild>
    </w:div>
    <w:div w:id="1888755981">
      <w:bodyDiv w:val="1"/>
      <w:marLeft w:val="0"/>
      <w:marRight w:val="0"/>
      <w:marTop w:val="0"/>
      <w:marBottom w:val="0"/>
      <w:divBdr>
        <w:top w:val="none" w:sz="0" w:space="0" w:color="auto"/>
        <w:left w:val="none" w:sz="0" w:space="0" w:color="auto"/>
        <w:bottom w:val="none" w:sz="0" w:space="0" w:color="auto"/>
        <w:right w:val="none" w:sz="0" w:space="0" w:color="auto"/>
      </w:divBdr>
    </w:div>
    <w:div w:id="1910800259">
      <w:bodyDiv w:val="1"/>
      <w:marLeft w:val="0"/>
      <w:marRight w:val="0"/>
      <w:marTop w:val="0"/>
      <w:marBottom w:val="0"/>
      <w:divBdr>
        <w:top w:val="none" w:sz="0" w:space="0" w:color="auto"/>
        <w:left w:val="none" w:sz="0" w:space="0" w:color="auto"/>
        <w:bottom w:val="none" w:sz="0" w:space="0" w:color="auto"/>
        <w:right w:val="none" w:sz="0" w:space="0" w:color="auto"/>
      </w:divBdr>
    </w:div>
    <w:div w:id="1918205921">
      <w:bodyDiv w:val="1"/>
      <w:marLeft w:val="0"/>
      <w:marRight w:val="0"/>
      <w:marTop w:val="0"/>
      <w:marBottom w:val="0"/>
      <w:divBdr>
        <w:top w:val="none" w:sz="0" w:space="0" w:color="auto"/>
        <w:left w:val="none" w:sz="0" w:space="0" w:color="auto"/>
        <w:bottom w:val="none" w:sz="0" w:space="0" w:color="auto"/>
        <w:right w:val="none" w:sz="0" w:space="0" w:color="auto"/>
      </w:divBdr>
    </w:div>
    <w:div w:id="1930385824">
      <w:bodyDiv w:val="1"/>
      <w:marLeft w:val="30"/>
      <w:marRight w:val="30"/>
      <w:marTop w:val="0"/>
      <w:marBottom w:val="0"/>
      <w:divBdr>
        <w:top w:val="none" w:sz="0" w:space="0" w:color="auto"/>
        <w:left w:val="none" w:sz="0" w:space="0" w:color="auto"/>
        <w:bottom w:val="none" w:sz="0" w:space="0" w:color="auto"/>
        <w:right w:val="none" w:sz="0" w:space="0" w:color="auto"/>
      </w:divBdr>
      <w:divsChild>
        <w:div w:id="628324607">
          <w:marLeft w:val="0"/>
          <w:marRight w:val="0"/>
          <w:marTop w:val="0"/>
          <w:marBottom w:val="0"/>
          <w:divBdr>
            <w:top w:val="none" w:sz="0" w:space="0" w:color="auto"/>
            <w:left w:val="none" w:sz="0" w:space="0" w:color="auto"/>
            <w:bottom w:val="none" w:sz="0" w:space="0" w:color="auto"/>
            <w:right w:val="none" w:sz="0" w:space="0" w:color="auto"/>
          </w:divBdr>
          <w:divsChild>
            <w:div w:id="1045258184">
              <w:marLeft w:val="0"/>
              <w:marRight w:val="0"/>
              <w:marTop w:val="0"/>
              <w:marBottom w:val="0"/>
              <w:divBdr>
                <w:top w:val="none" w:sz="0" w:space="0" w:color="auto"/>
                <w:left w:val="none" w:sz="0" w:space="0" w:color="auto"/>
                <w:bottom w:val="none" w:sz="0" w:space="0" w:color="auto"/>
                <w:right w:val="none" w:sz="0" w:space="0" w:color="auto"/>
              </w:divBdr>
              <w:divsChild>
                <w:div w:id="434642307">
                  <w:marLeft w:val="180"/>
                  <w:marRight w:val="0"/>
                  <w:marTop w:val="0"/>
                  <w:marBottom w:val="0"/>
                  <w:divBdr>
                    <w:top w:val="none" w:sz="0" w:space="0" w:color="auto"/>
                    <w:left w:val="none" w:sz="0" w:space="0" w:color="auto"/>
                    <w:bottom w:val="none" w:sz="0" w:space="0" w:color="auto"/>
                    <w:right w:val="none" w:sz="0" w:space="0" w:color="auto"/>
                  </w:divBdr>
                  <w:divsChild>
                    <w:div w:id="2039624471">
                      <w:marLeft w:val="0"/>
                      <w:marRight w:val="0"/>
                      <w:marTop w:val="0"/>
                      <w:marBottom w:val="0"/>
                      <w:divBdr>
                        <w:top w:val="none" w:sz="0" w:space="0" w:color="auto"/>
                        <w:left w:val="none" w:sz="0" w:space="0" w:color="auto"/>
                        <w:bottom w:val="none" w:sz="0" w:space="0" w:color="auto"/>
                        <w:right w:val="none" w:sz="0" w:space="0" w:color="auto"/>
                      </w:divBdr>
                      <w:divsChild>
                        <w:div w:id="7574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4894952">
      <w:bodyDiv w:val="1"/>
      <w:marLeft w:val="0"/>
      <w:marRight w:val="0"/>
      <w:marTop w:val="0"/>
      <w:marBottom w:val="0"/>
      <w:divBdr>
        <w:top w:val="none" w:sz="0" w:space="0" w:color="auto"/>
        <w:left w:val="none" w:sz="0" w:space="0" w:color="auto"/>
        <w:bottom w:val="none" w:sz="0" w:space="0" w:color="auto"/>
        <w:right w:val="none" w:sz="0" w:space="0" w:color="auto"/>
      </w:divBdr>
    </w:div>
    <w:div w:id="1947738193">
      <w:bodyDiv w:val="1"/>
      <w:marLeft w:val="0"/>
      <w:marRight w:val="0"/>
      <w:marTop w:val="0"/>
      <w:marBottom w:val="0"/>
      <w:divBdr>
        <w:top w:val="none" w:sz="0" w:space="0" w:color="auto"/>
        <w:left w:val="none" w:sz="0" w:space="0" w:color="auto"/>
        <w:bottom w:val="none" w:sz="0" w:space="0" w:color="auto"/>
        <w:right w:val="none" w:sz="0" w:space="0" w:color="auto"/>
      </w:divBdr>
    </w:div>
    <w:div w:id="1949309024">
      <w:bodyDiv w:val="1"/>
      <w:marLeft w:val="0"/>
      <w:marRight w:val="0"/>
      <w:marTop w:val="0"/>
      <w:marBottom w:val="0"/>
      <w:divBdr>
        <w:top w:val="none" w:sz="0" w:space="0" w:color="auto"/>
        <w:left w:val="none" w:sz="0" w:space="0" w:color="auto"/>
        <w:bottom w:val="none" w:sz="0" w:space="0" w:color="auto"/>
        <w:right w:val="none" w:sz="0" w:space="0" w:color="auto"/>
      </w:divBdr>
      <w:divsChild>
        <w:div w:id="271321892">
          <w:marLeft w:val="0"/>
          <w:marRight w:val="0"/>
          <w:marTop w:val="0"/>
          <w:marBottom w:val="0"/>
          <w:divBdr>
            <w:top w:val="none" w:sz="0" w:space="0" w:color="auto"/>
            <w:left w:val="none" w:sz="0" w:space="0" w:color="auto"/>
            <w:bottom w:val="none" w:sz="0" w:space="0" w:color="auto"/>
            <w:right w:val="none" w:sz="0" w:space="0" w:color="auto"/>
          </w:divBdr>
        </w:div>
      </w:divsChild>
    </w:div>
    <w:div w:id="1953777629">
      <w:bodyDiv w:val="1"/>
      <w:marLeft w:val="0"/>
      <w:marRight w:val="0"/>
      <w:marTop w:val="0"/>
      <w:marBottom w:val="0"/>
      <w:divBdr>
        <w:top w:val="none" w:sz="0" w:space="0" w:color="auto"/>
        <w:left w:val="none" w:sz="0" w:space="0" w:color="auto"/>
        <w:bottom w:val="none" w:sz="0" w:space="0" w:color="auto"/>
        <w:right w:val="none" w:sz="0" w:space="0" w:color="auto"/>
      </w:divBdr>
    </w:div>
    <w:div w:id="1954163451">
      <w:bodyDiv w:val="1"/>
      <w:marLeft w:val="0"/>
      <w:marRight w:val="0"/>
      <w:marTop w:val="0"/>
      <w:marBottom w:val="0"/>
      <w:divBdr>
        <w:top w:val="none" w:sz="0" w:space="0" w:color="auto"/>
        <w:left w:val="none" w:sz="0" w:space="0" w:color="auto"/>
        <w:bottom w:val="none" w:sz="0" w:space="0" w:color="auto"/>
        <w:right w:val="none" w:sz="0" w:space="0" w:color="auto"/>
      </w:divBdr>
    </w:div>
    <w:div w:id="1964387782">
      <w:bodyDiv w:val="1"/>
      <w:marLeft w:val="0"/>
      <w:marRight w:val="0"/>
      <w:marTop w:val="0"/>
      <w:marBottom w:val="0"/>
      <w:divBdr>
        <w:top w:val="none" w:sz="0" w:space="0" w:color="auto"/>
        <w:left w:val="none" w:sz="0" w:space="0" w:color="auto"/>
        <w:bottom w:val="none" w:sz="0" w:space="0" w:color="auto"/>
        <w:right w:val="none" w:sz="0" w:space="0" w:color="auto"/>
      </w:divBdr>
    </w:div>
    <w:div w:id="1969385176">
      <w:bodyDiv w:val="1"/>
      <w:marLeft w:val="0"/>
      <w:marRight w:val="0"/>
      <w:marTop w:val="0"/>
      <w:marBottom w:val="0"/>
      <w:divBdr>
        <w:top w:val="none" w:sz="0" w:space="0" w:color="auto"/>
        <w:left w:val="none" w:sz="0" w:space="0" w:color="auto"/>
        <w:bottom w:val="none" w:sz="0" w:space="0" w:color="auto"/>
        <w:right w:val="none" w:sz="0" w:space="0" w:color="auto"/>
      </w:divBdr>
    </w:div>
    <w:div w:id="1974407950">
      <w:bodyDiv w:val="1"/>
      <w:marLeft w:val="0"/>
      <w:marRight w:val="0"/>
      <w:marTop w:val="0"/>
      <w:marBottom w:val="0"/>
      <w:divBdr>
        <w:top w:val="none" w:sz="0" w:space="0" w:color="auto"/>
        <w:left w:val="none" w:sz="0" w:space="0" w:color="auto"/>
        <w:bottom w:val="none" w:sz="0" w:space="0" w:color="auto"/>
        <w:right w:val="none" w:sz="0" w:space="0" w:color="auto"/>
      </w:divBdr>
      <w:divsChild>
        <w:div w:id="774449254">
          <w:marLeft w:val="0"/>
          <w:marRight w:val="0"/>
          <w:marTop w:val="0"/>
          <w:marBottom w:val="0"/>
          <w:divBdr>
            <w:top w:val="none" w:sz="0" w:space="0" w:color="auto"/>
            <w:left w:val="none" w:sz="0" w:space="0" w:color="auto"/>
            <w:bottom w:val="none" w:sz="0" w:space="0" w:color="auto"/>
            <w:right w:val="none" w:sz="0" w:space="0" w:color="auto"/>
          </w:divBdr>
          <w:divsChild>
            <w:div w:id="7634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435084">
      <w:bodyDiv w:val="1"/>
      <w:marLeft w:val="0"/>
      <w:marRight w:val="0"/>
      <w:marTop w:val="0"/>
      <w:marBottom w:val="0"/>
      <w:divBdr>
        <w:top w:val="none" w:sz="0" w:space="0" w:color="auto"/>
        <w:left w:val="none" w:sz="0" w:space="0" w:color="auto"/>
        <w:bottom w:val="none" w:sz="0" w:space="0" w:color="auto"/>
        <w:right w:val="none" w:sz="0" w:space="0" w:color="auto"/>
      </w:divBdr>
    </w:div>
    <w:div w:id="2009944189">
      <w:bodyDiv w:val="1"/>
      <w:marLeft w:val="0"/>
      <w:marRight w:val="0"/>
      <w:marTop w:val="0"/>
      <w:marBottom w:val="0"/>
      <w:divBdr>
        <w:top w:val="none" w:sz="0" w:space="0" w:color="auto"/>
        <w:left w:val="none" w:sz="0" w:space="0" w:color="auto"/>
        <w:bottom w:val="none" w:sz="0" w:space="0" w:color="auto"/>
        <w:right w:val="none" w:sz="0" w:space="0" w:color="auto"/>
      </w:divBdr>
      <w:divsChild>
        <w:div w:id="1677809683">
          <w:marLeft w:val="0"/>
          <w:marRight w:val="0"/>
          <w:marTop w:val="0"/>
          <w:marBottom w:val="0"/>
          <w:divBdr>
            <w:top w:val="none" w:sz="0" w:space="0" w:color="auto"/>
            <w:left w:val="none" w:sz="0" w:space="0" w:color="auto"/>
            <w:bottom w:val="none" w:sz="0" w:space="0" w:color="auto"/>
            <w:right w:val="none" w:sz="0" w:space="0" w:color="auto"/>
          </w:divBdr>
          <w:divsChild>
            <w:div w:id="25856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09700">
      <w:bodyDiv w:val="1"/>
      <w:marLeft w:val="0"/>
      <w:marRight w:val="0"/>
      <w:marTop w:val="0"/>
      <w:marBottom w:val="0"/>
      <w:divBdr>
        <w:top w:val="none" w:sz="0" w:space="0" w:color="auto"/>
        <w:left w:val="none" w:sz="0" w:space="0" w:color="auto"/>
        <w:bottom w:val="none" w:sz="0" w:space="0" w:color="auto"/>
        <w:right w:val="none" w:sz="0" w:space="0" w:color="auto"/>
      </w:divBdr>
      <w:divsChild>
        <w:div w:id="365372941">
          <w:marLeft w:val="806"/>
          <w:marRight w:val="0"/>
          <w:marTop w:val="0"/>
          <w:marBottom w:val="0"/>
          <w:divBdr>
            <w:top w:val="none" w:sz="0" w:space="0" w:color="auto"/>
            <w:left w:val="none" w:sz="0" w:space="0" w:color="auto"/>
            <w:bottom w:val="none" w:sz="0" w:space="0" w:color="auto"/>
            <w:right w:val="none" w:sz="0" w:space="0" w:color="auto"/>
          </w:divBdr>
        </w:div>
        <w:div w:id="399408842">
          <w:marLeft w:val="806"/>
          <w:marRight w:val="0"/>
          <w:marTop w:val="0"/>
          <w:marBottom w:val="0"/>
          <w:divBdr>
            <w:top w:val="none" w:sz="0" w:space="0" w:color="auto"/>
            <w:left w:val="none" w:sz="0" w:space="0" w:color="auto"/>
            <w:bottom w:val="none" w:sz="0" w:space="0" w:color="auto"/>
            <w:right w:val="none" w:sz="0" w:space="0" w:color="auto"/>
          </w:divBdr>
        </w:div>
        <w:div w:id="863791094">
          <w:marLeft w:val="806"/>
          <w:marRight w:val="0"/>
          <w:marTop w:val="0"/>
          <w:marBottom w:val="0"/>
          <w:divBdr>
            <w:top w:val="none" w:sz="0" w:space="0" w:color="auto"/>
            <w:left w:val="none" w:sz="0" w:space="0" w:color="auto"/>
            <w:bottom w:val="none" w:sz="0" w:space="0" w:color="auto"/>
            <w:right w:val="none" w:sz="0" w:space="0" w:color="auto"/>
          </w:divBdr>
        </w:div>
        <w:div w:id="1401562769">
          <w:marLeft w:val="806"/>
          <w:marRight w:val="0"/>
          <w:marTop w:val="0"/>
          <w:marBottom w:val="0"/>
          <w:divBdr>
            <w:top w:val="none" w:sz="0" w:space="0" w:color="auto"/>
            <w:left w:val="none" w:sz="0" w:space="0" w:color="auto"/>
            <w:bottom w:val="none" w:sz="0" w:space="0" w:color="auto"/>
            <w:right w:val="none" w:sz="0" w:space="0" w:color="auto"/>
          </w:divBdr>
        </w:div>
        <w:div w:id="1983003642">
          <w:marLeft w:val="806"/>
          <w:marRight w:val="0"/>
          <w:marTop w:val="0"/>
          <w:marBottom w:val="0"/>
          <w:divBdr>
            <w:top w:val="none" w:sz="0" w:space="0" w:color="auto"/>
            <w:left w:val="none" w:sz="0" w:space="0" w:color="auto"/>
            <w:bottom w:val="none" w:sz="0" w:space="0" w:color="auto"/>
            <w:right w:val="none" w:sz="0" w:space="0" w:color="auto"/>
          </w:divBdr>
        </w:div>
      </w:divsChild>
    </w:div>
    <w:div w:id="2038457305">
      <w:bodyDiv w:val="1"/>
      <w:marLeft w:val="0"/>
      <w:marRight w:val="0"/>
      <w:marTop w:val="0"/>
      <w:marBottom w:val="0"/>
      <w:divBdr>
        <w:top w:val="none" w:sz="0" w:space="0" w:color="auto"/>
        <w:left w:val="none" w:sz="0" w:space="0" w:color="auto"/>
        <w:bottom w:val="none" w:sz="0" w:space="0" w:color="auto"/>
        <w:right w:val="none" w:sz="0" w:space="0" w:color="auto"/>
      </w:divBdr>
    </w:div>
    <w:div w:id="2058581502">
      <w:bodyDiv w:val="1"/>
      <w:marLeft w:val="0"/>
      <w:marRight w:val="0"/>
      <w:marTop w:val="0"/>
      <w:marBottom w:val="0"/>
      <w:divBdr>
        <w:top w:val="none" w:sz="0" w:space="0" w:color="auto"/>
        <w:left w:val="none" w:sz="0" w:space="0" w:color="auto"/>
        <w:bottom w:val="none" w:sz="0" w:space="0" w:color="auto"/>
        <w:right w:val="none" w:sz="0" w:space="0" w:color="auto"/>
      </w:divBdr>
    </w:div>
    <w:div w:id="2078433478">
      <w:bodyDiv w:val="1"/>
      <w:marLeft w:val="0"/>
      <w:marRight w:val="0"/>
      <w:marTop w:val="0"/>
      <w:marBottom w:val="0"/>
      <w:divBdr>
        <w:top w:val="none" w:sz="0" w:space="0" w:color="auto"/>
        <w:left w:val="none" w:sz="0" w:space="0" w:color="auto"/>
        <w:bottom w:val="none" w:sz="0" w:space="0" w:color="auto"/>
        <w:right w:val="none" w:sz="0" w:space="0" w:color="auto"/>
      </w:divBdr>
    </w:div>
    <w:div w:id="2089887564">
      <w:bodyDiv w:val="1"/>
      <w:marLeft w:val="0"/>
      <w:marRight w:val="0"/>
      <w:marTop w:val="0"/>
      <w:marBottom w:val="0"/>
      <w:divBdr>
        <w:top w:val="none" w:sz="0" w:space="0" w:color="auto"/>
        <w:left w:val="none" w:sz="0" w:space="0" w:color="auto"/>
        <w:bottom w:val="none" w:sz="0" w:space="0" w:color="auto"/>
        <w:right w:val="none" w:sz="0" w:space="0" w:color="auto"/>
      </w:divBdr>
      <w:divsChild>
        <w:div w:id="899247915">
          <w:marLeft w:val="0"/>
          <w:marRight w:val="0"/>
          <w:marTop w:val="0"/>
          <w:marBottom w:val="0"/>
          <w:divBdr>
            <w:top w:val="none" w:sz="0" w:space="0" w:color="auto"/>
            <w:left w:val="none" w:sz="0" w:space="0" w:color="auto"/>
            <w:bottom w:val="none" w:sz="0" w:space="0" w:color="auto"/>
            <w:right w:val="none" w:sz="0" w:space="0" w:color="auto"/>
          </w:divBdr>
          <w:divsChild>
            <w:div w:id="56320779">
              <w:marLeft w:val="0"/>
              <w:marRight w:val="0"/>
              <w:marTop w:val="0"/>
              <w:marBottom w:val="0"/>
              <w:divBdr>
                <w:top w:val="none" w:sz="0" w:space="0" w:color="auto"/>
                <w:left w:val="none" w:sz="0" w:space="0" w:color="auto"/>
                <w:bottom w:val="none" w:sz="0" w:space="0" w:color="auto"/>
                <w:right w:val="none" w:sz="0" w:space="0" w:color="auto"/>
              </w:divBdr>
            </w:div>
            <w:div w:id="149448783">
              <w:marLeft w:val="0"/>
              <w:marRight w:val="0"/>
              <w:marTop w:val="0"/>
              <w:marBottom w:val="0"/>
              <w:divBdr>
                <w:top w:val="none" w:sz="0" w:space="0" w:color="auto"/>
                <w:left w:val="none" w:sz="0" w:space="0" w:color="auto"/>
                <w:bottom w:val="none" w:sz="0" w:space="0" w:color="auto"/>
                <w:right w:val="none" w:sz="0" w:space="0" w:color="auto"/>
              </w:divBdr>
            </w:div>
            <w:div w:id="665715443">
              <w:marLeft w:val="0"/>
              <w:marRight w:val="0"/>
              <w:marTop w:val="0"/>
              <w:marBottom w:val="0"/>
              <w:divBdr>
                <w:top w:val="none" w:sz="0" w:space="0" w:color="auto"/>
                <w:left w:val="none" w:sz="0" w:space="0" w:color="auto"/>
                <w:bottom w:val="none" w:sz="0" w:space="0" w:color="auto"/>
                <w:right w:val="none" w:sz="0" w:space="0" w:color="auto"/>
              </w:divBdr>
            </w:div>
            <w:div w:id="746221888">
              <w:marLeft w:val="0"/>
              <w:marRight w:val="0"/>
              <w:marTop w:val="0"/>
              <w:marBottom w:val="0"/>
              <w:divBdr>
                <w:top w:val="none" w:sz="0" w:space="0" w:color="auto"/>
                <w:left w:val="none" w:sz="0" w:space="0" w:color="auto"/>
                <w:bottom w:val="none" w:sz="0" w:space="0" w:color="auto"/>
                <w:right w:val="none" w:sz="0" w:space="0" w:color="auto"/>
              </w:divBdr>
            </w:div>
            <w:div w:id="1011418944">
              <w:marLeft w:val="0"/>
              <w:marRight w:val="0"/>
              <w:marTop w:val="0"/>
              <w:marBottom w:val="0"/>
              <w:divBdr>
                <w:top w:val="none" w:sz="0" w:space="0" w:color="auto"/>
                <w:left w:val="none" w:sz="0" w:space="0" w:color="auto"/>
                <w:bottom w:val="none" w:sz="0" w:space="0" w:color="auto"/>
                <w:right w:val="none" w:sz="0" w:space="0" w:color="auto"/>
              </w:divBdr>
            </w:div>
            <w:div w:id="1057506814">
              <w:marLeft w:val="0"/>
              <w:marRight w:val="0"/>
              <w:marTop w:val="0"/>
              <w:marBottom w:val="0"/>
              <w:divBdr>
                <w:top w:val="none" w:sz="0" w:space="0" w:color="auto"/>
                <w:left w:val="none" w:sz="0" w:space="0" w:color="auto"/>
                <w:bottom w:val="none" w:sz="0" w:space="0" w:color="auto"/>
                <w:right w:val="none" w:sz="0" w:space="0" w:color="auto"/>
              </w:divBdr>
            </w:div>
            <w:div w:id="130727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6765">
      <w:bodyDiv w:val="1"/>
      <w:marLeft w:val="30"/>
      <w:marRight w:val="30"/>
      <w:marTop w:val="0"/>
      <w:marBottom w:val="0"/>
      <w:divBdr>
        <w:top w:val="none" w:sz="0" w:space="0" w:color="auto"/>
        <w:left w:val="none" w:sz="0" w:space="0" w:color="auto"/>
        <w:bottom w:val="none" w:sz="0" w:space="0" w:color="auto"/>
        <w:right w:val="none" w:sz="0" w:space="0" w:color="auto"/>
      </w:divBdr>
      <w:divsChild>
        <w:div w:id="2045061433">
          <w:marLeft w:val="0"/>
          <w:marRight w:val="0"/>
          <w:marTop w:val="0"/>
          <w:marBottom w:val="0"/>
          <w:divBdr>
            <w:top w:val="none" w:sz="0" w:space="0" w:color="auto"/>
            <w:left w:val="none" w:sz="0" w:space="0" w:color="auto"/>
            <w:bottom w:val="none" w:sz="0" w:space="0" w:color="auto"/>
            <w:right w:val="none" w:sz="0" w:space="0" w:color="auto"/>
          </w:divBdr>
          <w:divsChild>
            <w:div w:id="1668240099">
              <w:marLeft w:val="0"/>
              <w:marRight w:val="0"/>
              <w:marTop w:val="0"/>
              <w:marBottom w:val="0"/>
              <w:divBdr>
                <w:top w:val="none" w:sz="0" w:space="0" w:color="auto"/>
                <w:left w:val="none" w:sz="0" w:space="0" w:color="auto"/>
                <w:bottom w:val="none" w:sz="0" w:space="0" w:color="auto"/>
                <w:right w:val="none" w:sz="0" w:space="0" w:color="auto"/>
              </w:divBdr>
              <w:divsChild>
                <w:div w:id="482894514">
                  <w:marLeft w:val="180"/>
                  <w:marRight w:val="0"/>
                  <w:marTop w:val="0"/>
                  <w:marBottom w:val="0"/>
                  <w:divBdr>
                    <w:top w:val="none" w:sz="0" w:space="0" w:color="auto"/>
                    <w:left w:val="none" w:sz="0" w:space="0" w:color="auto"/>
                    <w:bottom w:val="none" w:sz="0" w:space="0" w:color="auto"/>
                    <w:right w:val="none" w:sz="0" w:space="0" w:color="auto"/>
                  </w:divBdr>
                  <w:divsChild>
                    <w:div w:id="326129667">
                      <w:marLeft w:val="0"/>
                      <w:marRight w:val="0"/>
                      <w:marTop w:val="0"/>
                      <w:marBottom w:val="0"/>
                      <w:divBdr>
                        <w:top w:val="none" w:sz="0" w:space="0" w:color="auto"/>
                        <w:left w:val="none" w:sz="0" w:space="0" w:color="auto"/>
                        <w:bottom w:val="none" w:sz="0" w:space="0" w:color="auto"/>
                        <w:right w:val="none" w:sz="0" w:space="0" w:color="auto"/>
                      </w:divBdr>
                      <w:divsChild>
                        <w:div w:id="3200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9423381">
      <w:bodyDiv w:val="1"/>
      <w:marLeft w:val="0"/>
      <w:marRight w:val="0"/>
      <w:marTop w:val="0"/>
      <w:marBottom w:val="0"/>
      <w:divBdr>
        <w:top w:val="none" w:sz="0" w:space="0" w:color="auto"/>
        <w:left w:val="none" w:sz="0" w:space="0" w:color="auto"/>
        <w:bottom w:val="none" w:sz="0" w:space="0" w:color="auto"/>
        <w:right w:val="none" w:sz="0" w:space="0" w:color="auto"/>
      </w:divBdr>
    </w:div>
    <w:div w:id="2127432482">
      <w:bodyDiv w:val="1"/>
      <w:marLeft w:val="0"/>
      <w:marRight w:val="0"/>
      <w:marTop w:val="0"/>
      <w:marBottom w:val="0"/>
      <w:divBdr>
        <w:top w:val="none" w:sz="0" w:space="0" w:color="auto"/>
        <w:left w:val="none" w:sz="0" w:space="0" w:color="auto"/>
        <w:bottom w:val="none" w:sz="0" w:space="0" w:color="auto"/>
        <w:right w:val="none" w:sz="0" w:space="0" w:color="auto"/>
      </w:divBdr>
      <w:divsChild>
        <w:div w:id="1651518947">
          <w:marLeft w:val="0"/>
          <w:marRight w:val="0"/>
          <w:marTop w:val="0"/>
          <w:marBottom w:val="0"/>
          <w:divBdr>
            <w:top w:val="none" w:sz="0" w:space="0" w:color="auto"/>
            <w:left w:val="none" w:sz="0" w:space="0" w:color="auto"/>
            <w:bottom w:val="none" w:sz="0" w:space="0" w:color="auto"/>
            <w:right w:val="none" w:sz="0" w:space="0" w:color="auto"/>
          </w:divBdr>
          <w:divsChild>
            <w:div w:id="614479381">
              <w:marLeft w:val="0"/>
              <w:marRight w:val="0"/>
              <w:marTop w:val="0"/>
              <w:marBottom w:val="0"/>
              <w:divBdr>
                <w:top w:val="none" w:sz="0" w:space="0" w:color="auto"/>
                <w:left w:val="none" w:sz="0" w:space="0" w:color="auto"/>
                <w:bottom w:val="none" w:sz="0" w:space="0" w:color="auto"/>
                <w:right w:val="none" w:sz="0" w:space="0" w:color="auto"/>
              </w:divBdr>
            </w:div>
            <w:div w:id="1148520293">
              <w:marLeft w:val="0"/>
              <w:marRight w:val="0"/>
              <w:marTop w:val="0"/>
              <w:marBottom w:val="0"/>
              <w:divBdr>
                <w:top w:val="none" w:sz="0" w:space="0" w:color="auto"/>
                <w:left w:val="none" w:sz="0" w:space="0" w:color="auto"/>
                <w:bottom w:val="none" w:sz="0" w:space="0" w:color="auto"/>
                <w:right w:val="none" w:sz="0" w:space="0" w:color="auto"/>
              </w:divBdr>
            </w:div>
            <w:div w:id="119211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77686">
      <w:bodyDiv w:val="1"/>
      <w:marLeft w:val="0"/>
      <w:marRight w:val="0"/>
      <w:marTop w:val="0"/>
      <w:marBottom w:val="0"/>
      <w:divBdr>
        <w:top w:val="none" w:sz="0" w:space="0" w:color="auto"/>
        <w:left w:val="none" w:sz="0" w:space="0" w:color="auto"/>
        <w:bottom w:val="none" w:sz="0" w:space="0" w:color="auto"/>
        <w:right w:val="none" w:sz="0" w:space="0" w:color="auto"/>
      </w:divBdr>
      <w:divsChild>
        <w:div w:id="868958646">
          <w:marLeft w:val="0"/>
          <w:marRight w:val="0"/>
          <w:marTop w:val="0"/>
          <w:marBottom w:val="0"/>
          <w:divBdr>
            <w:top w:val="none" w:sz="0" w:space="0" w:color="auto"/>
            <w:left w:val="none" w:sz="0" w:space="0" w:color="auto"/>
            <w:bottom w:val="none" w:sz="0" w:space="0" w:color="auto"/>
            <w:right w:val="none" w:sz="0" w:space="0" w:color="auto"/>
          </w:divBdr>
          <w:divsChild>
            <w:div w:id="123747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11590">
      <w:bodyDiv w:val="1"/>
      <w:marLeft w:val="0"/>
      <w:marRight w:val="0"/>
      <w:marTop w:val="0"/>
      <w:marBottom w:val="0"/>
      <w:divBdr>
        <w:top w:val="none" w:sz="0" w:space="0" w:color="auto"/>
        <w:left w:val="none" w:sz="0" w:space="0" w:color="auto"/>
        <w:bottom w:val="none" w:sz="0" w:space="0" w:color="auto"/>
        <w:right w:val="none" w:sz="0" w:space="0" w:color="auto"/>
      </w:divBdr>
      <w:divsChild>
        <w:div w:id="1822038988">
          <w:marLeft w:val="0"/>
          <w:marRight w:val="0"/>
          <w:marTop w:val="0"/>
          <w:marBottom w:val="0"/>
          <w:divBdr>
            <w:top w:val="none" w:sz="0" w:space="0" w:color="auto"/>
            <w:left w:val="none" w:sz="0" w:space="0" w:color="auto"/>
            <w:bottom w:val="none" w:sz="0" w:space="0" w:color="auto"/>
            <w:right w:val="none" w:sz="0" w:space="0" w:color="auto"/>
          </w:divBdr>
        </w:div>
      </w:divsChild>
    </w:div>
    <w:div w:id="2138720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Excel_Worksheet1.xlsx"/><Relationship Id="rId18" Type="http://schemas.openxmlformats.org/officeDocument/2006/relationships/image" Target="media/image8.emf"/><Relationship Id="rId26" Type="http://schemas.openxmlformats.org/officeDocument/2006/relationships/image" Target="media/image13.emf"/><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emf"/><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comments" Target="comments.xm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5.png"/><Relationship Id="rId82"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oleObject" Target="embeddings/oleObject1.bin"/><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png"/><Relationship Id="rId8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oleObject" Target="embeddings/oleObject2.bin"/><Relationship Id="rId30" Type="http://schemas.openxmlformats.org/officeDocument/2006/relationships/image" Target="media/image16.png"/><Relationship Id="rId35" Type="http://schemas.openxmlformats.org/officeDocument/2006/relationships/image" Target="media/image21.emf"/><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emf"/><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package" Target="embeddings/Microsoft_Excel_Worksheet3.xlsx"/><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emf"/><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oleObject" Target="embeddings/oleObject3.bin"/><Relationship Id="rId49" Type="http://schemas.openxmlformats.org/officeDocument/2006/relationships/image" Target="media/image34.png"/><Relationship Id="rId57" Type="http://schemas.openxmlformats.org/officeDocument/2006/relationships/package" Target="embeddings/Microsoft_Excel_Worksheet2.xlsx"/></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2CE7B8BDA2A084CBA57487125F02327" ma:contentTypeVersion="4" ma:contentTypeDescription="Create a new document." ma:contentTypeScope="" ma:versionID="bb9e7ac11104b01c0c68c2801e196de8">
  <xsd:schema xmlns:xsd="http://www.w3.org/2001/XMLSchema" xmlns:xs="http://www.w3.org/2001/XMLSchema" xmlns:p="http://schemas.microsoft.com/office/2006/metadata/properties" xmlns:ns2="0892b113-db45-4171-a004-bc633a7800a3" xmlns:ns3="50c6b19e-0e75-4bda-8bf0-8e44e3c23a2c" targetNamespace="http://schemas.microsoft.com/office/2006/metadata/properties" ma:root="true" ma:fieldsID="a8456d6b9bfd980e00b0e785a5ef1215" ns2:_="" ns3:_="">
    <xsd:import namespace="0892b113-db45-4171-a004-bc633a7800a3"/>
    <xsd:import namespace="50c6b19e-0e75-4bda-8bf0-8e44e3c23a2c"/>
    <xsd:element name="properties">
      <xsd:complexType>
        <xsd:sequence>
          <xsd:element name="documentManagement">
            <xsd:complexType>
              <xsd:all>
                <xsd:element ref="ns2:Author_x0020_of_x0020_Document" minOccurs="0"/>
                <xsd:element ref="ns3:Project_x0020_Workstream"/>
                <xsd:element ref="ns3:Link"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92b113-db45-4171-a004-bc633a7800a3" elementFormDefault="qualified">
    <xsd:import namespace="http://schemas.microsoft.com/office/2006/documentManagement/types"/>
    <xsd:import namespace="http://schemas.microsoft.com/office/infopath/2007/PartnerControls"/>
    <xsd:element name="Author_x0020_of_x0020_Document" ma:index="8" nillable="true" ma:displayName="Author of Document" ma:description="The creator of this document" ma:list="UserInfo" ma:SearchPeopleOnly="false" ma:SharePointGroup="0" ma:internalName="Author_x0020_of_x0020_Document" ma:showField="Titl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50c6b19e-0e75-4bda-8bf0-8e44e3c23a2c" elementFormDefault="qualified">
    <xsd:import namespace="http://schemas.microsoft.com/office/2006/documentManagement/types"/>
    <xsd:import namespace="http://schemas.microsoft.com/office/infopath/2007/PartnerControls"/>
    <xsd:element name="Project_x0020_Workstream" ma:index="9" ma:displayName="Project Workstream" ma:list="{9cb642c1-0b53-45c2-bfb6-28cc292e78b1}" ma:internalName="Project_x0020_Workstream" ma:showField="Title">
      <xsd:simpleType>
        <xsd:restriction base="dms:Lookup"/>
      </xsd:simpleType>
    </xsd:element>
    <xsd:element name="Link" ma:index="10" nillable="true" ma:displayName="Link" ma:format="Hyperlink" ma:internalName="Link">
      <xsd:complexType>
        <xsd:complexContent>
          <xsd:extension base="dms:URL">
            <xsd:sequence>
              <xsd:element name="Url" type="dms:ValidUrl" minOccurs="0" nillable="true"/>
              <xsd:element name="Description" type="xsd:string"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Author_x0020_of_x0020_Document xmlns="0892b113-db45-4171-a004-bc633a7800a3">
      <UserInfo>
        <DisplayName/>
        <AccountId xsi:nil="true"/>
        <AccountType/>
      </UserInfo>
    </Author_x0020_of_x0020_Document>
    <Project_x0020_Workstream xmlns="50c6b19e-0e75-4bda-8bf0-8e44e3c23a2c">12</Project_x0020_Workstream>
    <Link xmlns="50c6b19e-0e75-4bda-8bf0-8e44e3c23a2c">
      <Url xsi:nil="true"/>
      <Description xsi:nil="true"/>
    </Link>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BBDF2C-56B9-4D70-9FCB-A545E6D97DBB}">
  <ds:schemaRefs>
    <ds:schemaRef ds:uri="http://schemas.microsoft.com/sharepoint/v3/contenttype/forms"/>
  </ds:schemaRefs>
</ds:datastoreItem>
</file>

<file path=customXml/itemProps2.xml><?xml version="1.0" encoding="utf-8"?>
<ds:datastoreItem xmlns:ds="http://schemas.openxmlformats.org/officeDocument/2006/customXml" ds:itemID="{67B51EB3-B882-45FD-AACB-F08D681ADD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92b113-db45-4171-a004-bc633a7800a3"/>
    <ds:schemaRef ds:uri="50c6b19e-0e75-4bda-8bf0-8e44e3c23a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7B83069-A89C-4788-894D-F0C203E373BC}">
  <ds:schemaRefs>
    <ds:schemaRef ds:uri="http://schemas.microsoft.com/office/2006/metadata/properties"/>
    <ds:schemaRef ds:uri="0892b113-db45-4171-a004-bc633a7800a3"/>
    <ds:schemaRef ds:uri="50c6b19e-0e75-4bda-8bf0-8e44e3c23a2c"/>
  </ds:schemaRefs>
</ds:datastoreItem>
</file>

<file path=customXml/itemProps4.xml><?xml version="1.0" encoding="utf-8"?>
<ds:datastoreItem xmlns:ds="http://schemas.openxmlformats.org/officeDocument/2006/customXml" ds:itemID="{99313B6E-F69D-46A3-BCF5-560DB872C7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7599</TotalTime>
  <Pages>78</Pages>
  <Words>3002</Words>
  <Characters>17113</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Architecture, Design and Configuration Specification Template</vt:lpstr>
    </vt:vector>
  </TitlesOfParts>
  <Company>Pfizer Inc</Company>
  <LinksUpToDate>false</LinksUpToDate>
  <CharactersWithSpaces>20075</CharactersWithSpaces>
  <SharedDoc>false</SharedDoc>
  <HLinks>
    <vt:vector size="150" baseType="variant">
      <vt:variant>
        <vt:i4>1376306</vt:i4>
      </vt:variant>
      <vt:variant>
        <vt:i4>146</vt:i4>
      </vt:variant>
      <vt:variant>
        <vt:i4>0</vt:i4>
      </vt:variant>
      <vt:variant>
        <vt:i4>5</vt:i4>
      </vt:variant>
      <vt:variant>
        <vt:lpwstr/>
      </vt:variant>
      <vt:variant>
        <vt:lpwstr>_Toc300597804</vt:lpwstr>
      </vt:variant>
      <vt:variant>
        <vt:i4>1376306</vt:i4>
      </vt:variant>
      <vt:variant>
        <vt:i4>140</vt:i4>
      </vt:variant>
      <vt:variant>
        <vt:i4>0</vt:i4>
      </vt:variant>
      <vt:variant>
        <vt:i4>5</vt:i4>
      </vt:variant>
      <vt:variant>
        <vt:lpwstr/>
      </vt:variant>
      <vt:variant>
        <vt:lpwstr>_Toc300597803</vt:lpwstr>
      </vt:variant>
      <vt:variant>
        <vt:i4>1376306</vt:i4>
      </vt:variant>
      <vt:variant>
        <vt:i4>134</vt:i4>
      </vt:variant>
      <vt:variant>
        <vt:i4>0</vt:i4>
      </vt:variant>
      <vt:variant>
        <vt:i4>5</vt:i4>
      </vt:variant>
      <vt:variant>
        <vt:lpwstr/>
      </vt:variant>
      <vt:variant>
        <vt:lpwstr>_Toc300597802</vt:lpwstr>
      </vt:variant>
      <vt:variant>
        <vt:i4>1376306</vt:i4>
      </vt:variant>
      <vt:variant>
        <vt:i4>128</vt:i4>
      </vt:variant>
      <vt:variant>
        <vt:i4>0</vt:i4>
      </vt:variant>
      <vt:variant>
        <vt:i4>5</vt:i4>
      </vt:variant>
      <vt:variant>
        <vt:lpwstr/>
      </vt:variant>
      <vt:variant>
        <vt:lpwstr>_Toc300597801</vt:lpwstr>
      </vt:variant>
      <vt:variant>
        <vt:i4>1376306</vt:i4>
      </vt:variant>
      <vt:variant>
        <vt:i4>122</vt:i4>
      </vt:variant>
      <vt:variant>
        <vt:i4>0</vt:i4>
      </vt:variant>
      <vt:variant>
        <vt:i4>5</vt:i4>
      </vt:variant>
      <vt:variant>
        <vt:lpwstr/>
      </vt:variant>
      <vt:variant>
        <vt:lpwstr>_Toc300597800</vt:lpwstr>
      </vt:variant>
      <vt:variant>
        <vt:i4>1835069</vt:i4>
      </vt:variant>
      <vt:variant>
        <vt:i4>116</vt:i4>
      </vt:variant>
      <vt:variant>
        <vt:i4>0</vt:i4>
      </vt:variant>
      <vt:variant>
        <vt:i4>5</vt:i4>
      </vt:variant>
      <vt:variant>
        <vt:lpwstr/>
      </vt:variant>
      <vt:variant>
        <vt:lpwstr>_Toc300597799</vt:lpwstr>
      </vt:variant>
      <vt:variant>
        <vt:i4>1835069</vt:i4>
      </vt:variant>
      <vt:variant>
        <vt:i4>110</vt:i4>
      </vt:variant>
      <vt:variant>
        <vt:i4>0</vt:i4>
      </vt:variant>
      <vt:variant>
        <vt:i4>5</vt:i4>
      </vt:variant>
      <vt:variant>
        <vt:lpwstr/>
      </vt:variant>
      <vt:variant>
        <vt:lpwstr>_Toc300597798</vt:lpwstr>
      </vt:variant>
      <vt:variant>
        <vt:i4>1835069</vt:i4>
      </vt:variant>
      <vt:variant>
        <vt:i4>104</vt:i4>
      </vt:variant>
      <vt:variant>
        <vt:i4>0</vt:i4>
      </vt:variant>
      <vt:variant>
        <vt:i4>5</vt:i4>
      </vt:variant>
      <vt:variant>
        <vt:lpwstr/>
      </vt:variant>
      <vt:variant>
        <vt:lpwstr>_Toc300597797</vt:lpwstr>
      </vt:variant>
      <vt:variant>
        <vt:i4>1835069</vt:i4>
      </vt:variant>
      <vt:variant>
        <vt:i4>98</vt:i4>
      </vt:variant>
      <vt:variant>
        <vt:i4>0</vt:i4>
      </vt:variant>
      <vt:variant>
        <vt:i4>5</vt:i4>
      </vt:variant>
      <vt:variant>
        <vt:lpwstr/>
      </vt:variant>
      <vt:variant>
        <vt:lpwstr>_Toc300597796</vt:lpwstr>
      </vt:variant>
      <vt:variant>
        <vt:i4>1835069</vt:i4>
      </vt:variant>
      <vt:variant>
        <vt:i4>92</vt:i4>
      </vt:variant>
      <vt:variant>
        <vt:i4>0</vt:i4>
      </vt:variant>
      <vt:variant>
        <vt:i4>5</vt:i4>
      </vt:variant>
      <vt:variant>
        <vt:lpwstr/>
      </vt:variant>
      <vt:variant>
        <vt:lpwstr>_Toc300597795</vt:lpwstr>
      </vt:variant>
      <vt:variant>
        <vt:i4>1835069</vt:i4>
      </vt:variant>
      <vt:variant>
        <vt:i4>86</vt:i4>
      </vt:variant>
      <vt:variant>
        <vt:i4>0</vt:i4>
      </vt:variant>
      <vt:variant>
        <vt:i4>5</vt:i4>
      </vt:variant>
      <vt:variant>
        <vt:lpwstr/>
      </vt:variant>
      <vt:variant>
        <vt:lpwstr>_Toc300597794</vt:lpwstr>
      </vt:variant>
      <vt:variant>
        <vt:i4>1835069</vt:i4>
      </vt:variant>
      <vt:variant>
        <vt:i4>80</vt:i4>
      </vt:variant>
      <vt:variant>
        <vt:i4>0</vt:i4>
      </vt:variant>
      <vt:variant>
        <vt:i4>5</vt:i4>
      </vt:variant>
      <vt:variant>
        <vt:lpwstr/>
      </vt:variant>
      <vt:variant>
        <vt:lpwstr>_Toc300597793</vt:lpwstr>
      </vt:variant>
      <vt:variant>
        <vt:i4>1835069</vt:i4>
      </vt:variant>
      <vt:variant>
        <vt:i4>74</vt:i4>
      </vt:variant>
      <vt:variant>
        <vt:i4>0</vt:i4>
      </vt:variant>
      <vt:variant>
        <vt:i4>5</vt:i4>
      </vt:variant>
      <vt:variant>
        <vt:lpwstr/>
      </vt:variant>
      <vt:variant>
        <vt:lpwstr>_Toc300597792</vt:lpwstr>
      </vt:variant>
      <vt:variant>
        <vt:i4>1835069</vt:i4>
      </vt:variant>
      <vt:variant>
        <vt:i4>68</vt:i4>
      </vt:variant>
      <vt:variant>
        <vt:i4>0</vt:i4>
      </vt:variant>
      <vt:variant>
        <vt:i4>5</vt:i4>
      </vt:variant>
      <vt:variant>
        <vt:lpwstr/>
      </vt:variant>
      <vt:variant>
        <vt:lpwstr>_Toc300597791</vt:lpwstr>
      </vt:variant>
      <vt:variant>
        <vt:i4>1835069</vt:i4>
      </vt:variant>
      <vt:variant>
        <vt:i4>62</vt:i4>
      </vt:variant>
      <vt:variant>
        <vt:i4>0</vt:i4>
      </vt:variant>
      <vt:variant>
        <vt:i4>5</vt:i4>
      </vt:variant>
      <vt:variant>
        <vt:lpwstr/>
      </vt:variant>
      <vt:variant>
        <vt:lpwstr>_Toc300597790</vt:lpwstr>
      </vt:variant>
      <vt:variant>
        <vt:i4>1900605</vt:i4>
      </vt:variant>
      <vt:variant>
        <vt:i4>56</vt:i4>
      </vt:variant>
      <vt:variant>
        <vt:i4>0</vt:i4>
      </vt:variant>
      <vt:variant>
        <vt:i4>5</vt:i4>
      </vt:variant>
      <vt:variant>
        <vt:lpwstr/>
      </vt:variant>
      <vt:variant>
        <vt:lpwstr>_Toc300597789</vt:lpwstr>
      </vt:variant>
      <vt:variant>
        <vt:i4>1900605</vt:i4>
      </vt:variant>
      <vt:variant>
        <vt:i4>50</vt:i4>
      </vt:variant>
      <vt:variant>
        <vt:i4>0</vt:i4>
      </vt:variant>
      <vt:variant>
        <vt:i4>5</vt:i4>
      </vt:variant>
      <vt:variant>
        <vt:lpwstr/>
      </vt:variant>
      <vt:variant>
        <vt:lpwstr>_Toc300597788</vt:lpwstr>
      </vt:variant>
      <vt:variant>
        <vt:i4>1900605</vt:i4>
      </vt:variant>
      <vt:variant>
        <vt:i4>44</vt:i4>
      </vt:variant>
      <vt:variant>
        <vt:i4>0</vt:i4>
      </vt:variant>
      <vt:variant>
        <vt:i4>5</vt:i4>
      </vt:variant>
      <vt:variant>
        <vt:lpwstr/>
      </vt:variant>
      <vt:variant>
        <vt:lpwstr>_Toc300597787</vt:lpwstr>
      </vt:variant>
      <vt:variant>
        <vt:i4>1900605</vt:i4>
      </vt:variant>
      <vt:variant>
        <vt:i4>38</vt:i4>
      </vt:variant>
      <vt:variant>
        <vt:i4>0</vt:i4>
      </vt:variant>
      <vt:variant>
        <vt:i4>5</vt:i4>
      </vt:variant>
      <vt:variant>
        <vt:lpwstr/>
      </vt:variant>
      <vt:variant>
        <vt:lpwstr>_Toc300597786</vt:lpwstr>
      </vt:variant>
      <vt:variant>
        <vt:i4>1900605</vt:i4>
      </vt:variant>
      <vt:variant>
        <vt:i4>32</vt:i4>
      </vt:variant>
      <vt:variant>
        <vt:i4>0</vt:i4>
      </vt:variant>
      <vt:variant>
        <vt:i4>5</vt:i4>
      </vt:variant>
      <vt:variant>
        <vt:lpwstr/>
      </vt:variant>
      <vt:variant>
        <vt:lpwstr>_Toc300597785</vt:lpwstr>
      </vt:variant>
      <vt:variant>
        <vt:i4>1900605</vt:i4>
      </vt:variant>
      <vt:variant>
        <vt:i4>26</vt:i4>
      </vt:variant>
      <vt:variant>
        <vt:i4>0</vt:i4>
      </vt:variant>
      <vt:variant>
        <vt:i4>5</vt:i4>
      </vt:variant>
      <vt:variant>
        <vt:lpwstr/>
      </vt:variant>
      <vt:variant>
        <vt:lpwstr>_Toc300597784</vt:lpwstr>
      </vt:variant>
      <vt:variant>
        <vt:i4>1900605</vt:i4>
      </vt:variant>
      <vt:variant>
        <vt:i4>20</vt:i4>
      </vt:variant>
      <vt:variant>
        <vt:i4>0</vt:i4>
      </vt:variant>
      <vt:variant>
        <vt:i4>5</vt:i4>
      </vt:variant>
      <vt:variant>
        <vt:lpwstr/>
      </vt:variant>
      <vt:variant>
        <vt:lpwstr>_Toc300597783</vt:lpwstr>
      </vt:variant>
      <vt:variant>
        <vt:i4>1900605</vt:i4>
      </vt:variant>
      <vt:variant>
        <vt:i4>14</vt:i4>
      </vt:variant>
      <vt:variant>
        <vt:i4>0</vt:i4>
      </vt:variant>
      <vt:variant>
        <vt:i4>5</vt:i4>
      </vt:variant>
      <vt:variant>
        <vt:lpwstr/>
      </vt:variant>
      <vt:variant>
        <vt:lpwstr>_Toc300597782</vt:lpwstr>
      </vt:variant>
      <vt:variant>
        <vt:i4>1900605</vt:i4>
      </vt:variant>
      <vt:variant>
        <vt:i4>8</vt:i4>
      </vt:variant>
      <vt:variant>
        <vt:i4>0</vt:i4>
      </vt:variant>
      <vt:variant>
        <vt:i4>5</vt:i4>
      </vt:variant>
      <vt:variant>
        <vt:lpwstr/>
      </vt:variant>
      <vt:variant>
        <vt:lpwstr>_Toc300597781</vt:lpwstr>
      </vt:variant>
      <vt:variant>
        <vt:i4>1900605</vt:i4>
      </vt:variant>
      <vt:variant>
        <vt:i4>2</vt:i4>
      </vt:variant>
      <vt:variant>
        <vt:i4>0</vt:i4>
      </vt:variant>
      <vt:variant>
        <vt:i4>5</vt:i4>
      </vt:variant>
      <vt:variant>
        <vt:lpwstr/>
      </vt:variant>
      <vt:variant>
        <vt:lpwstr>_Toc300597780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Architecture, Design and Configuration Specification Template</dc:title>
  <dc:creator>Liu, Lei</dc:creator>
  <cp:lastModifiedBy>Yueyue Yao</cp:lastModifiedBy>
  <cp:revision>326</cp:revision>
  <cp:lastPrinted>2012-02-09T21:10:00Z</cp:lastPrinted>
  <dcterms:created xsi:type="dcterms:W3CDTF">2017-09-21T02:56:00Z</dcterms:created>
  <dcterms:modified xsi:type="dcterms:W3CDTF">2017-11-17T07:32:00Z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
    <vt:lpwstr>Document</vt:lpwstr>
  </property>
  <property fmtid="{D5CDD505-2E9C-101B-9397-08002B2CF9AE}" pid="4" name="ContentTypeId">
    <vt:lpwstr>0x01010022CE7B8BDA2A084CBA57487125F02327</vt:lpwstr>
  </property>
  <property fmtid="{D5CDD505-2E9C-101B-9397-08002B2CF9AE}" pid="5" name="Author of Document">
    <vt:lpwstr/>
  </property>
  <property fmtid="{D5CDD505-2E9C-101B-9397-08002B2CF9AE}" pid="6" name="Project Workstream">
    <vt:lpwstr/>
  </property>
  <property fmtid="{D5CDD505-2E9C-101B-9397-08002B2CF9AE}" pid="7" name="Link">
    <vt:lpwstr>, </vt:lpwstr>
  </property>
</Properties>
</file>